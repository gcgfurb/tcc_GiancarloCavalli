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9F2E" w14:textId="2E9EE64F" w:rsidR="00BB3651" w:rsidRDefault="002528C3" w:rsidP="00BB3651">
      <w:pPr>
        <w:pStyle w:val="TF-TTULOTCC"/>
      </w:pPr>
      <w:r w:rsidRPr="002528C3">
        <w:t xml:space="preserve">QUIMICAR - DESENVOLVIMENTO DE APLICATIVO DE REALIDADE AUMENTADA PARA </w:t>
      </w:r>
      <w:r w:rsidR="005B4C97">
        <w:t>AUXÍLIO</w:t>
      </w:r>
      <w:r w:rsidRPr="002528C3">
        <w:t xml:space="preserve"> AO ENSINO DE LIGAÇÕES E REAÇÕES QUÍMICAS</w:t>
      </w:r>
    </w:p>
    <w:p w14:paraId="6305AA89" w14:textId="4C4F3F63" w:rsidR="00BB3651" w:rsidRDefault="00842B88" w:rsidP="005E4D96">
      <w:pPr>
        <w:pStyle w:val="TF-AUTORES"/>
        <w:rPr>
          <w:b w:val="0"/>
          <w:lang w:val="pt-BR"/>
        </w:rPr>
      </w:pPr>
      <w:r>
        <w:rPr>
          <w:lang w:val="pt-BR"/>
        </w:rPr>
        <w:t>Giancarlo Cavalli</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60F1D694" w:rsidR="00EC5071" w:rsidRPr="00EC5071" w:rsidRDefault="005A51EA" w:rsidP="00EC5071">
      <w:pPr>
        <w:pStyle w:val="TF-EMAIL"/>
      </w:pPr>
      <w:r>
        <w:t>gcavalli</w:t>
      </w:r>
      <w:r w:rsidR="00EC5071">
        <w:t>@furb.br</w:t>
      </w:r>
      <w:r w:rsidR="00EC5071" w:rsidRPr="00EC5071">
        <w:t xml:space="preserve">, </w:t>
      </w:r>
      <w:r>
        <w:t>dalton</w:t>
      </w:r>
      <w:r w:rsidR="00EC5071">
        <w:t>@furb.br</w:t>
      </w:r>
    </w:p>
    <w:p w14:paraId="0BBDE8E3" w14:textId="524EA3B7" w:rsidR="00F255FC" w:rsidRPr="005E4D96" w:rsidRDefault="005E4D96" w:rsidP="005E4D96">
      <w:pPr>
        <w:pStyle w:val="TF-RESUMO"/>
      </w:pPr>
      <w:r w:rsidRPr="005E4D96">
        <w:rPr>
          <w:b/>
        </w:rPr>
        <w:t>Resumo:</w:t>
      </w:r>
      <w:r>
        <w:t xml:space="preserve"> </w:t>
      </w:r>
      <w:r w:rsidR="00276085" w:rsidRPr="00276085">
        <w:t xml:space="preserve">Este artigo </w:t>
      </w:r>
      <w:r w:rsidR="00276085">
        <w:t xml:space="preserve">apresenta </w:t>
      </w:r>
      <w:r w:rsidR="00276085" w:rsidRPr="00276085">
        <w:t xml:space="preserve">um aplicativo com o objetivo de </w:t>
      </w:r>
      <w:r w:rsidR="00582CAF">
        <w:t xml:space="preserve">auxiliar o ensino de </w:t>
      </w:r>
      <w:r w:rsidR="00276085" w:rsidRPr="00276085">
        <w:t xml:space="preserve">ligações </w:t>
      </w:r>
      <w:r w:rsidR="00B456BD">
        <w:t>químicas e</w:t>
      </w:r>
      <w:r w:rsidR="00276085" w:rsidRPr="00276085">
        <w:t xml:space="preserve"> reações </w:t>
      </w:r>
      <w:r w:rsidR="00B456BD">
        <w:t>de neutralização</w:t>
      </w:r>
      <w:r w:rsidR="00276085" w:rsidRPr="00276085">
        <w:t xml:space="preserve"> através d</w:t>
      </w:r>
      <w:r w:rsidR="00582CAF">
        <w:t>o uso da</w:t>
      </w:r>
      <w:r w:rsidR="00276085" w:rsidRPr="00276085">
        <w:t xml:space="preserve"> Realidade Aumentada</w:t>
      </w:r>
      <w:r w:rsidR="00C4439E">
        <w:t xml:space="preserve"> (RA)</w:t>
      </w:r>
      <w:r w:rsidR="00276085" w:rsidRPr="00276085">
        <w:t xml:space="preserve">. O aplicativo foi construído utilizando </w:t>
      </w:r>
      <w:r w:rsidR="00B456BD" w:rsidRPr="00276085">
        <w:t xml:space="preserve">a biblioteca </w:t>
      </w:r>
      <w:r w:rsidR="0003784F" w:rsidRPr="00276085">
        <w:t xml:space="preserve">Vuforia </w:t>
      </w:r>
      <w:r w:rsidR="0003784F">
        <w:t>e</w:t>
      </w:r>
      <w:r w:rsidR="00B456BD">
        <w:t xml:space="preserve"> </w:t>
      </w:r>
      <w:r w:rsidR="00276085" w:rsidRPr="00276085">
        <w:t xml:space="preserve">o Unity como motor gráfico para implementar a RA. Os usuários podem </w:t>
      </w:r>
      <w:r w:rsidR="00100CAA">
        <w:t xml:space="preserve">manusear átomos em </w:t>
      </w:r>
      <w:r w:rsidR="00276085" w:rsidRPr="00276085">
        <w:t>RA</w:t>
      </w:r>
      <w:r w:rsidR="00100CAA">
        <w:t>, combiná-los em moléculas, visualizar os elementos do dia a dia que estas moléculas</w:t>
      </w:r>
      <w:r w:rsidR="00276085" w:rsidRPr="00276085">
        <w:t xml:space="preserve"> </w:t>
      </w:r>
      <w:r w:rsidR="00100CAA">
        <w:t xml:space="preserve">representam, </w:t>
      </w:r>
      <w:r w:rsidR="00276085" w:rsidRPr="00276085">
        <w:t xml:space="preserve">e </w:t>
      </w:r>
      <w:r w:rsidR="00100CAA">
        <w:t xml:space="preserve">realizar </w:t>
      </w:r>
      <w:r w:rsidR="00276085" w:rsidRPr="00276085">
        <w:t xml:space="preserve">um exercício que demanda a montagem de uma reação química de neutralização entre um ácido e uma base forte. Para avaliar a eficácia do aplicativo, foram conduzidos testes funcionais e avaliações com uma professora de química e alunos dos cursos de Química e Ciências da Computação da Universidade Regional de Blumenau. </w:t>
      </w:r>
      <w:r w:rsidR="00276085">
        <w:t>O</w:t>
      </w:r>
      <w:r w:rsidR="00276085" w:rsidRPr="00276085">
        <w:t xml:space="preserve"> aplicativo foi disponibilizado na Google Play</w:t>
      </w:r>
      <w:r w:rsidR="00AC368A">
        <w:t xml:space="preserve"> e na App Store</w:t>
      </w:r>
      <w:r w:rsidR="00276085" w:rsidRPr="00276085">
        <w:t xml:space="preserve"> para acesso público. Os resultados obtidos indicam que o aplicativo atende satisfatoriamente aos seus objetivos, oferecendo uma ferramenta eficaz para o ensino e aprendizado de ligações químicas </w:t>
      </w:r>
      <w:r w:rsidR="00CF5DFB">
        <w:t xml:space="preserve">e reações de neutralização </w:t>
      </w:r>
      <w:r w:rsidR="00276085" w:rsidRPr="00276085">
        <w:t xml:space="preserve">por meio da </w:t>
      </w:r>
      <w:r w:rsidR="00100CAA">
        <w:t>R</w:t>
      </w:r>
      <w:r w:rsidR="00582CAF">
        <w:t xml:space="preserve">ealidade </w:t>
      </w:r>
      <w:r w:rsidR="00100CAA">
        <w:t>A</w:t>
      </w:r>
      <w:r w:rsidR="00582CAF">
        <w:t>umentada</w:t>
      </w:r>
      <w:r w:rsidR="00276085" w:rsidRPr="00276085">
        <w:t>.</w:t>
      </w:r>
    </w:p>
    <w:p w14:paraId="0F9BF9BA" w14:textId="3B5BB682" w:rsidR="00F255FC" w:rsidRPr="002879A7" w:rsidRDefault="00F255FC" w:rsidP="002879A7">
      <w:pPr>
        <w:pStyle w:val="TF-PALAVRASCHAVE"/>
      </w:pPr>
      <w:r w:rsidRPr="002879A7">
        <w:rPr>
          <w:b/>
        </w:rPr>
        <w:t>Palavras-chave</w:t>
      </w:r>
      <w:r w:rsidRPr="002879A7">
        <w:t xml:space="preserve">: Ciência da computação. </w:t>
      </w:r>
      <w:r w:rsidR="005A51EA">
        <w:t>Realidade aumentada</w:t>
      </w:r>
      <w:r w:rsidR="002879A7">
        <w:t>.</w:t>
      </w:r>
      <w:r w:rsidR="00B20740">
        <w:t xml:space="preserve"> Ensino de</w:t>
      </w:r>
      <w:r w:rsidR="005A51EA">
        <w:t xml:space="preserve"> </w:t>
      </w:r>
      <w:r w:rsidR="00B20740">
        <w:t>q</w:t>
      </w:r>
      <w:r w:rsidR="005A51EA">
        <w:t>uímica</w:t>
      </w:r>
      <w:r w:rsidRPr="002879A7">
        <w:t xml:space="preserve">. </w:t>
      </w:r>
      <w:r w:rsidR="005A51EA">
        <w:t>Unity</w:t>
      </w:r>
      <w:r w:rsidRPr="002879A7">
        <w:t xml:space="preserve">. </w:t>
      </w:r>
      <w:r w:rsidR="005A51EA">
        <w:t>Android</w:t>
      </w:r>
      <w:r w:rsidR="00AC368A">
        <w:t xml:space="preserve">. </w:t>
      </w:r>
      <w:r w:rsidR="003E5B7B">
        <w:t>i</w:t>
      </w:r>
      <w:r w:rsidR="00AC368A">
        <w:t>OS.</w:t>
      </w:r>
    </w:p>
    <w:p w14:paraId="6DC7FCF4" w14:textId="77777777" w:rsidR="00D804E0"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76FDEDE6" w14:textId="1580E73B" w:rsidR="0002688B" w:rsidRDefault="0025521B" w:rsidP="00D804E0">
      <w:pPr>
        <w:pStyle w:val="TF-TEXTO"/>
      </w:pPr>
      <w:r>
        <w:t>Os ambientes ricos em tecnologia apresentam grande potencial de motivação para os estudantes ao estimularem múltiplos sentidos e simularem realidades e conceitos diversos que podem transportar o mundo à universidade e escola (LEITE, 2020). Com a difusão do uso de dispositivos móveis alinhada à evolução das tecnologias visuais de Realidade Aumentada (RA), uma vasta gama de possibilidades surgiu em diversas áreas. Tratando do ensino de Química, a aplicação de atividades com RA ainda é incipiente em muitos casos se tendo nestas o livro ou um powerpoint como único recurso para as aulas (LEITE, 2020). Sendo a</w:t>
      </w:r>
      <w:r w:rsidRPr="00437970">
        <w:t xml:space="preserve"> Química uma disciplina complexa que requer dos alunos um sólido entendimento dos conceitos teóricos, bem como a habilidade de aplicá-los em situações práticas</w:t>
      </w:r>
      <w:r>
        <w:t xml:space="preserve">, entende-se que há uma </w:t>
      </w:r>
      <w:r w:rsidRPr="00437970">
        <w:t>necessidade de abordagens de ensino inovadoras, e uma dessas abordagens é o uso da tecnologia de R</w:t>
      </w:r>
      <w:r>
        <w:t xml:space="preserve">A </w:t>
      </w:r>
      <w:r w:rsidRPr="00437970">
        <w:t>no ensino de Química</w:t>
      </w:r>
      <w:r w:rsidR="005862B6">
        <w:t>.</w:t>
      </w:r>
      <w:r w:rsidR="005D0979">
        <w:t xml:space="preserve"> </w:t>
      </w:r>
    </w:p>
    <w:p w14:paraId="321282A1" w14:textId="13E56077" w:rsidR="00CA3B74" w:rsidRDefault="0025521B" w:rsidP="00D804E0">
      <w:pPr>
        <w:pStyle w:val="TF-TEXTO"/>
      </w:pPr>
      <w:r>
        <w:t xml:space="preserve">Sobre sistemas de Realidade Aumentada, </w:t>
      </w:r>
      <w:proofErr w:type="spellStart"/>
      <w:r>
        <w:t>Azuma</w:t>
      </w:r>
      <w:proofErr w:type="spellEnd"/>
      <w:r>
        <w:t xml:space="preserve"> (2001, p.1, tradução nossa) afirma que “combinam objetos virtuais e reais em um ambiente físico real”. Dada essa vantagem única, a</w:t>
      </w:r>
      <w:r w:rsidRPr="00437970">
        <w:t xml:space="preserve"> tecnologia de R</w:t>
      </w:r>
      <w:r>
        <w:t xml:space="preserve">ealidade </w:t>
      </w:r>
      <w:r w:rsidRPr="00437970">
        <w:t>A</w:t>
      </w:r>
      <w:r>
        <w:t>umentada</w:t>
      </w:r>
      <w:r w:rsidRPr="00437970">
        <w:t xml:space="preserve"> tem o potencial de aprimorar a experiência de aprendizado dos alunos</w:t>
      </w:r>
      <w:r>
        <w:t>, vide que</w:t>
      </w:r>
      <w:r w:rsidRPr="00437970">
        <w:t xml:space="preserve"> pode ser usada para criar modelos em 3D de </w:t>
      </w:r>
      <w:r>
        <w:t xml:space="preserve">átomos, </w:t>
      </w:r>
      <w:r w:rsidRPr="00437970">
        <w:t xml:space="preserve">moléculas e </w:t>
      </w:r>
      <w:r>
        <w:t>ligações</w:t>
      </w:r>
      <w:r w:rsidR="005B4C97">
        <w:t xml:space="preserve"> e reações</w:t>
      </w:r>
      <w:r>
        <w:t xml:space="preserve"> </w:t>
      </w:r>
      <w:r w:rsidRPr="00437970">
        <w:t>químicas que podem ser visualizados de qualquer ângulo e manipulados em tempo real. Isso permite que os alunos visualizem os conceitos e vejam como eles se relacionam com o mundo real, facilitando sua compreensão e aplicação dos conceitos em seus estudos</w:t>
      </w:r>
      <w:r w:rsidR="00CA3B74">
        <w:t>.</w:t>
      </w:r>
    </w:p>
    <w:p w14:paraId="0B2A2592" w14:textId="3E78BD0C" w:rsidR="00D804E0" w:rsidRDefault="0025521B" w:rsidP="00D804E0">
      <w:pPr>
        <w:pStyle w:val="TF-TEXTO"/>
      </w:pPr>
      <w:r>
        <w:t xml:space="preserve">Desenvolver aplicativos de Realidade Aumentada pode ser </w:t>
      </w:r>
      <w:r w:rsidR="000D5876">
        <w:t>complicado</w:t>
      </w:r>
      <w:r w:rsidR="00D642F1">
        <w:t xml:space="preserve"> visto</w:t>
      </w:r>
      <w:r>
        <w:t xml:space="preserve"> que precisam funcionar com a câmera e os sensores d</w:t>
      </w:r>
      <w:r w:rsidR="00D642F1">
        <w:t>e uma grande variedade</w:t>
      </w:r>
      <w:r>
        <w:t xml:space="preserve"> dispositivo</w:t>
      </w:r>
      <w:r w:rsidR="00D642F1">
        <w:t>s móveis</w:t>
      </w:r>
      <w:r>
        <w:t xml:space="preserve"> para criar uma experiência de RA realista e que desenvolvê-los requer conhecimento de diferentes plataformas de RA, como </w:t>
      </w:r>
      <w:proofErr w:type="spellStart"/>
      <w:r>
        <w:t>ARCore</w:t>
      </w:r>
      <w:proofErr w:type="spellEnd"/>
      <w:r>
        <w:t xml:space="preserve"> e </w:t>
      </w:r>
      <w:proofErr w:type="spellStart"/>
      <w:r>
        <w:t>ARKit</w:t>
      </w:r>
      <w:proofErr w:type="spellEnd"/>
      <w:r>
        <w:t xml:space="preserve"> (ferramentas para o desenvolvimento Android e iOS, respectivamente). </w:t>
      </w:r>
      <w:r w:rsidR="00251009">
        <w:t>O Vuforia SDK, uma biblioteca para o desenvolvimento de software, agiliza e facilita o desenvolvimento no ambiente</w:t>
      </w:r>
      <w:r w:rsidR="00D642F1">
        <w:t xml:space="preserve"> de RA</w:t>
      </w:r>
      <w:r w:rsidR="00251009">
        <w:t xml:space="preserve">, dado que disponibiliza vários componentes como o </w:t>
      </w:r>
      <w:proofErr w:type="spellStart"/>
      <w:r w:rsidR="00251009" w:rsidRPr="003E5B7B">
        <w:rPr>
          <w:rStyle w:val="TF-COURIER9"/>
        </w:rPr>
        <w:t>Image</w:t>
      </w:r>
      <w:proofErr w:type="spellEnd"/>
      <w:r w:rsidR="00251009" w:rsidRPr="003E5B7B">
        <w:rPr>
          <w:rStyle w:val="TF-COURIER9"/>
        </w:rPr>
        <w:t xml:space="preserve"> Target</w:t>
      </w:r>
      <w:r w:rsidR="00251009">
        <w:t xml:space="preserve"> (âncora de RA) e o </w:t>
      </w:r>
      <w:r w:rsidR="00251009" w:rsidRPr="003E5B7B">
        <w:rPr>
          <w:rStyle w:val="TF-COURIER9"/>
        </w:rPr>
        <w:t xml:space="preserve">AR </w:t>
      </w:r>
      <w:proofErr w:type="spellStart"/>
      <w:r w:rsidR="00251009" w:rsidRPr="003E5B7B">
        <w:rPr>
          <w:rStyle w:val="TF-COURIER9"/>
        </w:rPr>
        <w:t>Camera</w:t>
      </w:r>
      <w:proofErr w:type="spellEnd"/>
      <w:r w:rsidR="00251009">
        <w:t xml:space="preserve"> (câmera de RA) de fácil configuração. </w:t>
      </w:r>
      <w:r w:rsidR="00D642F1">
        <w:t>Além deste, o editor de jogos Unity</w:t>
      </w:r>
      <w:r>
        <w:t xml:space="preserve"> ajuda a simplificar o processo de desenvolvimento de RA fornecendo uma</w:t>
      </w:r>
      <w:r w:rsidR="00D642F1">
        <w:t xml:space="preserve"> interface gráfica e uma</w:t>
      </w:r>
      <w:r>
        <w:t xml:space="preserve"> </w:t>
      </w:r>
      <w:proofErr w:type="spellStart"/>
      <w:r w:rsidRPr="0025521B">
        <w:t>Application</w:t>
      </w:r>
      <w:proofErr w:type="spellEnd"/>
      <w:r w:rsidRPr="0025521B">
        <w:t xml:space="preserve"> </w:t>
      </w:r>
      <w:proofErr w:type="spellStart"/>
      <w:r w:rsidRPr="0025521B">
        <w:t>Programming</w:t>
      </w:r>
      <w:proofErr w:type="spellEnd"/>
      <w:r w:rsidRPr="0025521B">
        <w:t xml:space="preserve"> Interface</w:t>
      </w:r>
      <w:r>
        <w:t xml:space="preserve"> (API) de alto nível em que os desenvolvedores podem criar aplicativos de RA usando uma única base de código e implantá-los nas plataformas Android e iOS sem se preocupar com os detalhes de cada plataforma (UNITY, 2018)</w:t>
      </w:r>
      <w:r w:rsidR="00C21514">
        <w:t xml:space="preserve">. </w:t>
      </w:r>
    </w:p>
    <w:p w14:paraId="15162A5F" w14:textId="018ED308" w:rsidR="007F3CFA" w:rsidRDefault="00D464F4" w:rsidP="00D464F4">
      <w:pPr>
        <w:pStyle w:val="TF-TEXTO"/>
      </w:pPr>
      <w:r>
        <w:t xml:space="preserve">Portanto, o objetivo desse trabalho é disponibilizar uma aplicação que utiliza a tecnologia de </w:t>
      </w:r>
      <w:r w:rsidRPr="00437970">
        <w:t>R</w:t>
      </w:r>
      <w:r>
        <w:t xml:space="preserve">ealidade </w:t>
      </w:r>
      <w:r w:rsidRPr="00437970">
        <w:t>A</w:t>
      </w:r>
      <w:r>
        <w:t>umentada</w:t>
      </w:r>
      <w:r w:rsidRPr="00437970">
        <w:t xml:space="preserve"> para </w:t>
      </w:r>
      <w:r w:rsidR="005B4C97">
        <w:t>auxiliar</w:t>
      </w:r>
      <w:r w:rsidRPr="00437970">
        <w:t xml:space="preserve"> o ensino de</w:t>
      </w:r>
      <w:r>
        <w:t xml:space="preserve"> ligações</w:t>
      </w:r>
      <w:r w:rsidRPr="00437970">
        <w:t xml:space="preserve"> </w:t>
      </w:r>
      <w:r>
        <w:t>q</w:t>
      </w:r>
      <w:r w:rsidRPr="00437970">
        <w:t>uímica</w:t>
      </w:r>
      <w:r>
        <w:t>s</w:t>
      </w:r>
      <w:r w:rsidR="00DD1682">
        <w:t xml:space="preserve"> e de reações de neutralização</w:t>
      </w:r>
      <w:r>
        <w:t>, fornecendo um ambiente interativo</w:t>
      </w:r>
      <w:r w:rsidR="0025521B" w:rsidRPr="00437970">
        <w:t xml:space="preserve"> para que os alunos possam explorar conceitos </w:t>
      </w:r>
      <w:r w:rsidR="0025521B">
        <w:t>q</w:t>
      </w:r>
      <w:r w:rsidR="0025521B" w:rsidRPr="00437970">
        <w:t>uímic</w:t>
      </w:r>
      <w:r w:rsidR="00DD1682">
        <w:t>o</w:t>
      </w:r>
      <w:r w:rsidR="0025521B">
        <w:t>s</w:t>
      </w:r>
      <w:r w:rsidR="0025521B" w:rsidRPr="00437970">
        <w:t xml:space="preserve"> de maneira acessível e atraente</w:t>
      </w:r>
      <w:r w:rsidR="00D62CCB">
        <w:t>.</w:t>
      </w:r>
      <w:r w:rsidR="009F3B34">
        <w:t xml:space="preserve"> Já os objetivos específicos são: </w:t>
      </w:r>
      <w:r w:rsidR="005B4C97">
        <w:t>auxiliar</w:t>
      </w:r>
      <w:r w:rsidR="00130E5A">
        <w:t xml:space="preserve">, por meio de uma experiência virtual com Realidade Aumentada, </w:t>
      </w:r>
      <w:r w:rsidR="00263F11">
        <w:t xml:space="preserve">o ensino de </w:t>
      </w:r>
      <w:r w:rsidR="00130E5A">
        <w:t xml:space="preserve">ligações químicas e reações de neutralização utilizando recursos gráficos que representem átomos, moléculas, seus elementos e a reação entre eles; desenvolver um aplicativo multiplataforma (Android e iOS) utilizando a biblioteca Vuforia SDK e o editor </w:t>
      </w:r>
      <w:r w:rsidR="00130E5A">
        <w:lastRenderedPageBreak/>
        <w:t>Unity; coletar um feedback qualitativo de usuários que experimentarem o aplicativo; e proporcionar um ou mais exercícios como forma de validação do aprendizado dos usuários.</w:t>
      </w:r>
    </w:p>
    <w:p w14:paraId="0E64294D" w14:textId="77777777" w:rsidR="00F255FC" w:rsidRDefault="00F255FC" w:rsidP="00C211BE">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t>FUNDAMENTAÇÃO TEÓRICA</w:t>
      </w:r>
      <w:bookmarkEnd w:id="9"/>
      <w:bookmarkEnd w:id="10"/>
      <w:bookmarkEnd w:id="11"/>
      <w:bookmarkEnd w:id="12"/>
      <w:bookmarkEnd w:id="13"/>
      <w:bookmarkEnd w:id="14"/>
      <w:bookmarkEnd w:id="15"/>
    </w:p>
    <w:p w14:paraId="33911796" w14:textId="0845F382" w:rsidR="00CA3B74" w:rsidRDefault="000A28CB" w:rsidP="001B2F1E">
      <w:pPr>
        <w:pStyle w:val="TF-TEXTO"/>
      </w:pPr>
      <w:r>
        <w:t>Nesta seção é apresentada uma fundamentação aos temas abordados no artigo. A primeira seção abordará o tema ligações químicas</w:t>
      </w:r>
      <w:r w:rsidR="00197B2C">
        <w:t xml:space="preserve"> e reações de neutralização</w:t>
      </w:r>
      <w:r>
        <w:t xml:space="preserve">, enquanto a segunda trata sobre a realidade </w:t>
      </w:r>
      <w:r w:rsidR="00BB5610">
        <w:t>aumentada</w:t>
      </w:r>
      <w:r>
        <w:t xml:space="preserve">, e por último são apresentados </w:t>
      </w:r>
      <w:r w:rsidR="003E5B7B">
        <w:t>três</w:t>
      </w:r>
      <w:r>
        <w:t xml:space="preserve"> trabalhos correlatos ao tema retratado neste artigo.</w:t>
      </w:r>
    </w:p>
    <w:p w14:paraId="60429A33" w14:textId="1C71B4F3" w:rsidR="00CA3B74" w:rsidRDefault="000A28CB" w:rsidP="00CA3B74">
      <w:pPr>
        <w:pStyle w:val="Ttulo2"/>
      </w:pPr>
      <w:r>
        <w:t>química</w:t>
      </w:r>
    </w:p>
    <w:p w14:paraId="76228605" w14:textId="7F9312F5" w:rsidR="00F255FC" w:rsidRDefault="00545981" w:rsidP="001B2F1E">
      <w:pPr>
        <w:pStyle w:val="TF-TEXTO"/>
      </w:pPr>
      <w:r w:rsidRPr="0019590E">
        <w:t>Segundo Atkins</w:t>
      </w:r>
      <w:r>
        <w:t>,</w:t>
      </w:r>
      <w:r w:rsidRPr="0019590E">
        <w:t xml:space="preserve"> Jones</w:t>
      </w:r>
      <w:r>
        <w:t xml:space="preserve"> e </w:t>
      </w:r>
      <w:proofErr w:type="spellStart"/>
      <w:r>
        <w:t>Laverman</w:t>
      </w:r>
      <w:proofErr w:type="spellEnd"/>
      <w:r w:rsidRPr="0019590E">
        <w:t xml:space="preserve"> (20</w:t>
      </w:r>
      <w:r>
        <w:t>18</w:t>
      </w:r>
      <w:r w:rsidRPr="0019590E">
        <w:t>), química é uma disciplina que estuda a matéria e suas transformações, e está presente em nosso cotidiano. Os autores explicam que a química pode ser compreendida em três níveis: o macroscópico, que trata das propriedades e transformações da matéria observáveis a olho nu; o microscópico, que aborda as mudanças como rearranjos de átomos não diretamente observáveis; e o simbólico, que descreve esses fenômenos por meio de símbolos e fórmulas, conectando os dois níveis anteriores</w:t>
      </w:r>
      <w:r w:rsidR="00F255FC">
        <w:t>.</w:t>
      </w:r>
    </w:p>
    <w:p w14:paraId="10FD3A84" w14:textId="0E26A3FE" w:rsidR="005E68A9" w:rsidRDefault="00545981" w:rsidP="005E68A9">
      <w:pPr>
        <w:pStyle w:val="TF-TEXTO"/>
      </w:pPr>
      <w:r w:rsidRPr="0019590E">
        <w:t>Um átomo é composto por um núcleo carregado positivamente, rodeado por elétrons com carga negativa, que neutralizam a carga do núcleo, resultando em um átomo eletricamente neutro</w:t>
      </w:r>
      <w:r>
        <w:t xml:space="preserve"> </w:t>
      </w:r>
      <w:r w:rsidRPr="0019590E">
        <w:t>(</w:t>
      </w:r>
      <w:r>
        <w:t>ATKINS; JONES; LAVERMAN,</w:t>
      </w:r>
      <w:r w:rsidRPr="0019590E">
        <w:t xml:space="preserve"> 2018). Cada elétron possui um próton correspondente no núcleo, e o número de prótons é chamado de número atômico. Por exemplo, o hidrogênio possui apenas um próton, portanto, seu número atômico é </w:t>
      </w:r>
      <w:r>
        <w:t>1</w:t>
      </w:r>
      <w:r w:rsidRPr="0019590E">
        <w:t>.</w:t>
      </w:r>
      <w:r>
        <w:t xml:space="preserve"> </w:t>
      </w:r>
      <w:r w:rsidRPr="0019590E">
        <w:t>Quando uma substância é composta por um único tipo de átomo, ela é chamada de elemento. Os elementos são organizados na tabela periódica</w:t>
      </w:r>
      <w:r w:rsidR="000142B1">
        <w:t xml:space="preserve"> (Figura 1)</w:t>
      </w:r>
      <w:r w:rsidRPr="0019590E">
        <w:t xml:space="preserve"> com base em seu número atômico e outras propriedades físicas e químicas (</w:t>
      </w:r>
      <w:r>
        <w:t>ATKINS; JONES; LAVERMAN,</w:t>
      </w:r>
      <w:r w:rsidRPr="0019590E">
        <w:t xml:space="preserve"> 2018)</w:t>
      </w:r>
      <w:r>
        <w:t>.</w:t>
      </w:r>
    </w:p>
    <w:p w14:paraId="5DBA8F60" w14:textId="51E61595" w:rsidR="005E68A9" w:rsidRPr="00F3649F" w:rsidRDefault="005E68A9" w:rsidP="005E68A9">
      <w:pPr>
        <w:pStyle w:val="TF-LEGENDA"/>
      </w:pPr>
      <w:r>
        <w:t xml:space="preserve">Figura 1 </w:t>
      </w:r>
      <w:r w:rsidRPr="00F3649F">
        <w:t>–</w:t>
      </w:r>
      <w:r>
        <w:t xml:space="preserve"> Tabela periódica dos elementos</w:t>
      </w:r>
    </w:p>
    <w:p w14:paraId="591B4345" w14:textId="3A2CBE92" w:rsidR="005E68A9" w:rsidRPr="00C458D3" w:rsidRDefault="005E68A9" w:rsidP="005E68A9">
      <w:pPr>
        <w:pStyle w:val="TF-FIGURA"/>
        <w:rPr>
          <w:highlight w:val="yellow"/>
        </w:rPr>
      </w:pPr>
      <w:r>
        <w:rPr>
          <w:noProof/>
        </w:rPr>
        <w:drawing>
          <wp:inline distT="0" distB="0" distL="0" distR="0" wp14:anchorId="6197AC7F" wp14:editId="60AFB152">
            <wp:extent cx="4261332" cy="3012421"/>
            <wp:effectExtent l="0" t="0" r="0" b="0"/>
            <wp:docPr id="213051972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19725" name="Imagem 1" descr="Tabela&#10;&#10;Descrição gerada automaticamente"/>
                    <pic:cNvPicPr/>
                  </pic:nvPicPr>
                  <pic:blipFill>
                    <a:blip r:embed="rId11"/>
                    <a:stretch>
                      <a:fillRect/>
                    </a:stretch>
                  </pic:blipFill>
                  <pic:spPr>
                    <a:xfrm>
                      <a:off x="0" y="0"/>
                      <a:ext cx="4315932" cy="3051019"/>
                    </a:xfrm>
                    <a:prstGeom prst="rect">
                      <a:avLst/>
                    </a:prstGeom>
                  </pic:spPr>
                </pic:pic>
              </a:graphicData>
            </a:graphic>
          </wp:inline>
        </w:drawing>
      </w:r>
    </w:p>
    <w:p w14:paraId="05F08F67" w14:textId="0CC574A1" w:rsidR="005E68A9" w:rsidRPr="002966C1" w:rsidRDefault="005E68A9" w:rsidP="005E68A9">
      <w:pPr>
        <w:pStyle w:val="TF-FONTE"/>
        <w:rPr>
          <w:lang w:val="en-US"/>
        </w:rPr>
      </w:pPr>
      <w:r w:rsidRPr="002966C1">
        <w:rPr>
          <w:lang w:val="en-US"/>
        </w:rPr>
        <w:t>Fonte: International Union of Pure and Applied Chemistry (2018).</w:t>
      </w:r>
    </w:p>
    <w:p w14:paraId="7A5E24AC" w14:textId="06A92657" w:rsidR="00545981" w:rsidRDefault="00545981" w:rsidP="001B2F1E">
      <w:pPr>
        <w:pStyle w:val="TF-TEXTO"/>
      </w:pPr>
      <w:r w:rsidRPr="0019590E">
        <w:t>Quando os elementos se ligam uns aos outros, formam compostos</w:t>
      </w:r>
      <w:r>
        <w:t xml:space="preserve"> que</w:t>
      </w:r>
      <w:r w:rsidRPr="0019590E">
        <w:t xml:space="preserve"> podem ser </w:t>
      </w:r>
      <w:r>
        <w:t xml:space="preserve">classificados como </w:t>
      </w:r>
      <w:r w:rsidRPr="0019590E">
        <w:t>moleculares ou iônicos</w:t>
      </w:r>
      <w:r>
        <w:t xml:space="preserve"> </w:t>
      </w:r>
      <w:r w:rsidRPr="0019590E">
        <w:t>(</w:t>
      </w:r>
      <w:r>
        <w:t>ATKINS; JONES; LAVERMAN,</w:t>
      </w:r>
      <w:r w:rsidRPr="0019590E">
        <w:t xml:space="preserve"> 2018). Os compostos iônicos são formados pela combinação de íons, que são átomos com carga positiva ou negativa. Por outro lado, os compostos moleculares são formados por moléculas, que são átomos ligados em uma configuração específica.</w:t>
      </w:r>
      <w:r>
        <w:t xml:space="preserve"> </w:t>
      </w:r>
      <w:r w:rsidRPr="0019590E">
        <w:t>Os compostos moleculares podem ser representados de diferentes maneiras, como a fórmula molecular e a fórmula estrutural</w:t>
      </w:r>
      <w:r>
        <w:t xml:space="preserve"> </w:t>
      </w:r>
      <w:r w:rsidRPr="0019590E">
        <w:t>(</w:t>
      </w:r>
      <w:r>
        <w:t>ATKINS; JONES; LAVERMAN,</w:t>
      </w:r>
      <w:r w:rsidRPr="0019590E">
        <w:t xml:space="preserve"> 2018). A fórmula molecular indica a quantidade de átomos de cada elemento em uma única molécula do composto, como no caso da água, cuja fórmula molecular é H</w:t>
      </w:r>
      <w:r w:rsidRPr="00B15412">
        <w:rPr>
          <w:vertAlign w:val="subscript"/>
        </w:rPr>
        <w:t>2</w:t>
      </w:r>
      <w:r w:rsidRPr="0019590E">
        <w:t>O. Já a fórmula estrutural mostra como os átomos estão conectados na molécula</w:t>
      </w:r>
      <w:r>
        <w:t>.</w:t>
      </w:r>
    </w:p>
    <w:p w14:paraId="7C91E98C" w14:textId="2F164E2E" w:rsidR="00545981" w:rsidRDefault="00545981" w:rsidP="001B2F1E">
      <w:pPr>
        <w:pStyle w:val="TF-TEXTO"/>
      </w:pPr>
      <w:r>
        <w:t xml:space="preserve">Conforme Atkins, Jones e </w:t>
      </w:r>
      <w:proofErr w:type="spellStart"/>
      <w:r>
        <w:t>Laverman</w:t>
      </w:r>
      <w:proofErr w:type="spellEnd"/>
      <w:r>
        <w:t xml:space="preserve"> (2018), a</w:t>
      </w:r>
      <w:r w:rsidRPr="0019590E">
        <w:t xml:space="preserve">s ligações químicas ocorrem quando os elétrons nas camadas mais externas dos átomos (elétrons de valência) são redistribuídos. </w:t>
      </w:r>
      <w:r w:rsidR="007D3BB7" w:rsidRPr="0019590E">
        <w:t>Se os elétrons são compartilhados entre os átomos, ocorre uma ligação covalente e a formação de uma molécula discreta</w:t>
      </w:r>
      <w:r w:rsidR="007D3BB7">
        <w:t xml:space="preserve">. </w:t>
      </w:r>
      <w:r w:rsidRPr="0019590E">
        <w:t>Se os elétrons são completamente transferidos de um átomo para outro, resulta em uma ligação iônica e na formação de íons</w:t>
      </w:r>
      <w:r>
        <w:t>.</w:t>
      </w:r>
    </w:p>
    <w:p w14:paraId="49AE849D" w14:textId="741D6486" w:rsidR="00F26D19" w:rsidRDefault="00F26D19" w:rsidP="001B2F1E">
      <w:pPr>
        <w:pStyle w:val="TF-TEXTO"/>
      </w:pPr>
      <w:r w:rsidRPr="00F26D19">
        <w:t>Ácidos e bases são substâncias que, quando dissolvidas em água, modificam a concentração de íons hidrogênio (H</w:t>
      </w:r>
      <w:r w:rsidRPr="00F26D19">
        <w:rPr>
          <w:vertAlign w:val="superscript"/>
        </w:rPr>
        <w:t>+</w:t>
      </w:r>
      <w:r w:rsidRPr="00F26D19">
        <w:t>) e hidroxila (OH</w:t>
      </w:r>
      <w:r w:rsidRPr="00F26D19">
        <w:rPr>
          <w:vertAlign w:val="superscript"/>
        </w:rPr>
        <w:t>−</w:t>
      </w:r>
      <w:r w:rsidRPr="00F26D19">
        <w:t>), respectivamente</w:t>
      </w:r>
      <w:r w:rsidR="00614F72">
        <w:t xml:space="preserve"> </w:t>
      </w:r>
      <w:r w:rsidR="00614F72" w:rsidRPr="0019590E">
        <w:t>(</w:t>
      </w:r>
      <w:r w:rsidR="00614F72">
        <w:t>ATKINS; JONES; LAVERMAN,</w:t>
      </w:r>
      <w:r w:rsidR="00614F72" w:rsidRPr="0019590E">
        <w:t xml:space="preserve"> 2018)</w:t>
      </w:r>
      <w:r w:rsidRPr="00F26D19">
        <w:t xml:space="preserve">. Segundo a teoria de </w:t>
      </w:r>
      <w:proofErr w:type="spellStart"/>
      <w:r w:rsidRPr="00F26D19">
        <w:t>Arrhenius</w:t>
      </w:r>
      <w:proofErr w:type="spellEnd"/>
      <w:r w:rsidRPr="00F26D19">
        <w:t>, ácidos são compostos que aumentam a concentração de íons H</w:t>
      </w:r>
      <w:r w:rsidRPr="00F26D19">
        <w:rPr>
          <w:vertAlign w:val="superscript"/>
        </w:rPr>
        <w:t>+</w:t>
      </w:r>
      <w:r w:rsidRPr="00F26D19">
        <w:t xml:space="preserve"> em solução aquosa, enquanto bases aumentam a </w:t>
      </w:r>
      <w:r w:rsidRPr="00F26D19">
        <w:lastRenderedPageBreak/>
        <w:t>concentração de íons OH</w:t>
      </w:r>
      <w:r w:rsidRPr="00F26D19">
        <w:rPr>
          <w:vertAlign w:val="superscript"/>
        </w:rPr>
        <w:t>−</w:t>
      </w:r>
      <w:r w:rsidRPr="00F26D19">
        <w:t>. Por exemplo, o ácido clorídrico (</w:t>
      </w:r>
      <w:proofErr w:type="spellStart"/>
      <w:r w:rsidRPr="00F26D19">
        <w:t>HCl</w:t>
      </w:r>
      <w:proofErr w:type="spellEnd"/>
      <w:r w:rsidRPr="00F26D19">
        <w:t>) dissocia-se em água para formar íons H</w:t>
      </w:r>
      <w:r w:rsidRPr="00F26D19">
        <w:rPr>
          <w:vertAlign w:val="superscript"/>
        </w:rPr>
        <w:t>+</w:t>
      </w:r>
      <w:r w:rsidRPr="00F26D19">
        <w:t xml:space="preserve"> e cloreto (Cl</w:t>
      </w:r>
      <w:r w:rsidRPr="00F26D19">
        <w:rPr>
          <w:vertAlign w:val="superscript"/>
        </w:rPr>
        <w:t>−</w:t>
      </w:r>
      <w:r w:rsidRPr="00F26D19">
        <w:t>), enquanto o hidróxido de sódio (</w:t>
      </w:r>
      <w:proofErr w:type="spellStart"/>
      <w:r w:rsidRPr="00F26D19">
        <w:t>NaOH</w:t>
      </w:r>
      <w:proofErr w:type="spellEnd"/>
      <w:r w:rsidRPr="00F26D19">
        <w:t>) se dissocia para formar íons Na</w:t>
      </w:r>
      <w:r w:rsidRPr="00F26D19">
        <w:rPr>
          <w:vertAlign w:val="superscript"/>
        </w:rPr>
        <w:t>+</w:t>
      </w:r>
      <w:r w:rsidRPr="00F26D19">
        <w:t xml:space="preserve"> e OH</w:t>
      </w:r>
      <w:r w:rsidRPr="00F26D19">
        <w:rPr>
          <w:vertAlign w:val="superscript"/>
        </w:rPr>
        <w:t>−</w:t>
      </w:r>
      <w:r w:rsidRPr="00F26D19">
        <w:t xml:space="preserve">. Já a teoria de </w:t>
      </w:r>
      <w:proofErr w:type="spellStart"/>
      <w:r w:rsidRPr="00F26D19">
        <w:t>Brønsted</w:t>
      </w:r>
      <w:proofErr w:type="spellEnd"/>
      <w:r w:rsidRPr="00F26D19">
        <w:t>-Lowry define ácidos como doadores de prótons (H</w:t>
      </w:r>
      <w:r w:rsidRPr="00F26D19">
        <w:rPr>
          <w:vertAlign w:val="superscript"/>
        </w:rPr>
        <w:t>+</w:t>
      </w:r>
      <w:r w:rsidRPr="00F26D19">
        <w:t>) e bases como aceitadores de prótons.</w:t>
      </w:r>
    </w:p>
    <w:p w14:paraId="38B8B0FA" w14:textId="55F86997" w:rsidR="002819DF" w:rsidRDefault="00F26D19" w:rsidP="002819DF">
      <w:pPr>
        <w:pStyle w:val="TF-TEXTO"/>
      </w:pPr>
      <w:r w:rsidRPr="00F26D19">
        <w:t>As reações de neutralização ocorrem quando um ácido reage com uma base, resultando na formação de um sal e água</w:t>
      </w:r>
      <w:r w:rsidR="00614F72">
        <w:t xml:space="preserve"> </w:t>
      </w:r>
      <w:r w:rsidR="00614F72" w:rsidRPr="0019590E">
        <w:t>(</w:t>
      </w:r>
      <w:r w:rsidR="00614F72">
        <w:t>ATKINS; JONES; LAVERMAN,</w:t>
      </w:r>
      <w:r w:rsidR="00614F72" w:rsidRPr="0019590E">
        <w:t xml:space="preserve"> 2018)</w:t>
      </w:r>
      <w:r w:rsidRPr="00F26D19">
        <w:t xml:space="preserve">. Este processo pode ser representado genericamente pela equação: ácido + base → sal + água. Um exemplo </w:t>
      </w:r>
      <w:r>
        <w:t>comum</w:t>
      </w:r>
      <w:r w:rsidRPr="00F26D19">
        <w:t xml:space="preserve"> é a reação entre ácido clorídrico (</w:t>
      </w:r>
      <w:proofErr w:type="spellStart"/>
      <w:r w:rsidRPr="00F26D19">
        <w:t>HCl</w:t>
      </w:r>
      <w:proofErr w:type="spellEnd"/>
      <w:r w:rsidRPr="00F26D19">
        <w:t>) e hidróxido de sódio (</w:t>
      </w:r>
      <w:proofErr w:type="spellStart"/>
      <w:r w:rsidRPr="00F26D19">
        <w:t>NaOH</w:t>
      </w:r>
      <w:proofErr w:type="spellEnd"/>
      <w:r w:rsidRPr="00F26D19">
        <w:t>), que produz cloreto de sódio (</w:t>
      </w:r>
      <w:proofErr w:type="spellStart"/>
      <w:r w:rsidRPr="00F26D19">
        <w:t>NaCl</w:t>
      </w:r>
      <w:proofErr w:type="spellEnd"/>
      <w:r w:rsidRPr="00F26D19">
        <w:t>) e água (H</w:t>
      </w:r>
      <w:r w:rsidRPr="00F26D19">
        <w:rPr>
          <w:vertAlign w:val="subscript"/>
        </w:rPr>
        <w:t>2</w:t>
      </w:r>
      <w:r w:rsidRPr="00F26D19">
        <w:t>​O). A neutralização é um processo fundamental em diversas aplicações, como no tratamento de águas residuais, onde ácidos ou bases são adicionados para ajustar o pH da água, e na medicina, onde antiácidos são usados para neutralizar o excesso de ácido no estômago.</w:t>
      </w:r>
    </w:p>
    <w:p w14:paraId="206A3C47" w14:textId="77777777" w:rsidR="002819DF" w:rsidRDefault="002819DF" w:rsidP="002819DF">
      <w:pPr>
        <w:pStyle w:val="Ttulo2"/>
        <w:ind w:left="567" w:hanging="567"/>
      </w:pPr>
      <w:r>
        <w:t>Realidade aumentada</w:t>
      </w:r>
    </w:p>
    <w:p w14:paraId="2C1BD399" w14:textId="77777777" w:rsidR="00FB43B7" w:rsidRDefault="00FB43B7" w:rsidP="00FB43B7">
      <w:pPr>
        <w:pStyle w:val="TF-TEXTO"/>
      </w:pPr>
      <w:r>
        <w:t xml:space="preserve">Sendo que a Realidade Aumentada (RA) é uma subdivisão da Realidade Virtual (RV), é importante abordar o conceito de RV antes da RA. Sobre a RV, </w:t>
      </w:r>
      <w:proofErr w:type="spellStart"/>
      <w:r>
        <w:t>Tori</w:t>
      </w:r>
      <w:proofErr w:type="spellEnd"/>
      <w:r>
        <w:t xml:space="preserve">, </w:t>
      </w:r>
      <w:proofErr w:type="spellStart"/>
      <w:r>
        <w:t>Kirner</w:t>
      </w:r>
      <w:proofErr w:type="spellEnd"/>
      <w:r>
        <w:t xml:space="preserve"> e </w:t>
      </w:r>
      <w:proofErr w:type="spellStart"/>
      <w:r>
        <w:t>Siscoutto</w:t>
      </w:r>
      <w:proofErr w:type="spellEnd"/>
      <w:r>
        <w:t xml:space="preserve"> (2006) afirmam</w:t>
      </w:r>
    </w:p>
    <w:p w14:paraId="42917132" w14:textId="77777777" w:rsidR="00FB43B7" w:rsidRDefault="00FB43B7" w:rsidP="00FB43B7">
      <w:pPr>
        <w:pStyle w:val="TF-ALNEA"/>
        <w:ind w:left="1077"/>
        <w:rPr>
          <w:sz w:val="18"/>
          <w:szCs w:val="18"/>
        </w:rPr>
      </w:pPr>
      <w:r>
        <w:rPr>
          <w:sz w:val="18"/>
          <w:szCs w:val="18"/>
        </w:rPr>
        <w:t xml:space="preserve">a Realidade Virtual </w:t>
      </w:r>
      <w:r w:rsidRPr="004140C4">
        <w:rPr>
          <w:sz w:val="18"/>
          <w:szCs w:val="18"/>
        </w:rPr>
        <w:t>é, antes de tudo, uma “interface avançada do usuário” para acessar aplicações executadas no computador, tendo como características a visualização de, e movimentação em, ambientes tridimensionais em tempo real e a interação com elementos desse ambiente. Além da visualização em si a experiência do usuário de RV pode ser enriquecida pela estimulação dos demais sentidos como tato e audição.</w:t>
      </w:r>
    </w:p>
    <w:p w14:paraId="1A1E82DA" w14:textId="1F8EB825" w:rsidR="007216D4" w:rsidRDefault="00FB43B7" w:rsidP="007216D4">
      <w:pPr>
        <w:pStyle w:val="TF-TEXTO"/>
      </w:pPr>
      <w:r w:rsidRPr="00415C67">
        <w:t>Nela, a interação entre o usuário e o ambiente virtual é um elemento crucial da interface e está diretamente ligada à habilidade do computador em identificar as ações do usuário e responder imediatamente, promovendo alterações na aplicação.</w:t>
      </w:r>
      <w:r>
        <w:t xml:space="preserve"> Conforme </w:t>
      </w:r>
      <w:proofErr w:type="spellStart"/>
      <w:r>
        <w:t>Tori</w:t>
      </w:r>
      <w:proofErr w:type="spellEnd"/>
      <w:r>
        <w:t xml:space="preserve">, </w:t>
      </w:r>
      <w:proofErr w:type="spellStart"/>
      <w:r>
        <w:t>Hounsell</w:t>
      </w:r>
      <w:proofErr w:type="spellEnd"/>
      <w:r>
        <w:t xml:space="preserve"> e </w:t>
      </w:r>
      <w:proofErr w:type="spellStart"/>
      <w:r>
        <w:t>Kirner</w:t>
      </w:r>
      <w:proofErr w:type="spellEnd"/>
      <w:r>
        <w:t xml:space="preserve"> (2020), “</w:t>
      </w:r>
      <w:r w:rsidR="0074216C">
        <w:t>o potencial de aplicações da RV é bastante amplo, pois possibilita vivenciar praticamente qualquer experiência do mundo real, além de outras que possam ser imaginadas, a um custo baixo e sem riscos</w:t>
      </w:r>
      <w:r>
        <w:t>”.</w:t>
      </w:r>
    </w:p>
    <w:p w14:paraId="569C08AF" w14:textId="3A2C873E" w:rsidR="002819DF" w:rsidRDefault="002819DF" w:rsidP="002819DF">
      <w:pPr>
        <w:pStyle w:val="TF-TEXTO"/>
      </w:pPr>
      <w:r>
        <w:t xml:space="preserve">A Realidade Virtual pode ser classificada em imersiva ou não-imersiva, dependendo do senso de presença do usuário </w:t>
      </w:r>
      <w:r w:rsidRPr="002B100C">
        <w:t>(TORI; KIRNER; SISCOUTTO, 2006)</w:t>
      </w:r>
      <w:r>
        <w:t>. Segundo os mesmos autores, a</w:t>
      </w:r>
      <w:r w:rsidRPr="003642C4">
        <w:t xml:space="preserve"> </w:t>
      </w:r>
      <w:r>
        <w:t>R</w:t>
      </w:r>
      <w:r w:rsidRPr="003642C4">
        <w:t xml:space="preserve">ealidade </w:t>
      </w:r>
      <w:r>
        <w:t>V</w:t>
      </w:r>
      <w:r w:rsidRPr="003642C4">
        <w:t xml:space="preserve">irtual é considerada imersiva quando o usuário é predominantemente transportado para o ambiente da aplicação por meio de dispositivos multissensoriais, que capturam seus movimentos e comportamentos e reagem a eles. Exemplos desses dispositivos são capacetes de </w:t>
      </w:r>
      <w:r>
        <w:t>R</w:t>
      </w:r>
      <w:r w:rsidRPr="003642C4">
        <w:t xml:space="preserve">ealidade </w:t>
      </w:r>
      <w:r>
        <w:t>V</w:t>
      </w:r>
      <w:r w:rsidRPr="003642C4">
        <w:t>irtua</w:t>
      </w:r>
      <w:r>
        <w:t xml:space="preserve">l </w:t>
      </w:r>
      <w:r w:rsidR="007E0B36">
        <w:t>(</w:t>
      </w:r>
      <w:r>
        <w:rPr>
          <w:i/>
          <w:iCs/>
        </w:rPr>
        <w:t xml:space="preserve">Head </w:t>
      </w:r>
      <w:proofErr w:type="spellStart"/>
      <w:r>
        <w:rPr>
          <w:i/>
          <w:iCs/>
        </w:rPr>
        <w:t>Mounted</w:t>
      </w:r>
      <w:proofErr w:type="spellEnd"/>
      <w:r>
        <w:rPr>
          <w:i/>
          <w:iCs/>
        </w:rPr>
        <w:t xml:space="preserve"> Displays</w:t>
      </w:r>
      <w:r>
        <w:t>)</w:t>
      </w:r>
      <w:r w:rsidRPr="003642C4">
        <w:t xml:space="preserve">. Essa imersão provoca uma sensação de presença dentro do mundo virtual. Por outro lado, a </w:t>
      </w:r>
      <w:r>
        <w:t>R</w:t>
      </w:r>
      <w:r w:rsidRPr="003642C4">
        <w:t xml:space="preserve">ealidade </w:t>
      </w:r>
      <w:r>
        <w:t>V</w:t>
      </w:r>
      <w:r w:rsidRPr="003642C4">
        <w:t>irtual é classificada como não-imersiva quando o usuário é parcialmente transportado para o mundo virtual, geralmente através de uma janela como um monitor ou uma projeção, mas continua predominantemente consciente do mundo real ao seu redor</w:t>
      </w:r>
      <w:r>
        <w:t xml:space="preserve"> (</w:t>
      </w:r>
      <w:r w:rsidRPr="007E0B36">
        <w:t>TORI</w:t>
      </w:r>
      <w:r w:rsidRPr="002B100C">
        <w:t>; KIRNER; SISCOUTTO, 2006)</w:t>
      </w:r>
      <w:r w:rsidRPr="003642C4">
        <w:t>.</w:t>
      </w:r>
      <w:r>
        <w:t xml:space="preserve"> A Figura </w:t>
      </w:r>
      <w:r w:rsidR="00365244">
        <w:t>2</w:t>
      </w:r>
      <w:r>
        <w:t xml:space="preserve"> demonstra um exemplo de Realidade Virtual imersiva </w:t>
      </w:r>
      <w:r w:rsidR="007E0B36">
        <w:t xml:space="preserve">a partir do uso de um Head </w:t>
      </w:r>
      <w:proofErr w:type="spellStart"/>
      <w:r w:rsidR="007E0B36">
        <w:t>Mounted</w:t>
      </w:r>
      <w:proofErr w:type="spellEnd"/>
      <w:r w:rsidR="007E0B36">
        <w:t xml:space="preserve"> Display (HMD)</w:t>
      </w:r>
      <w:r>
        <w:t>.</w:t>
      </w:r>
    </w:p>
    <w:p w14:paraId="3B060F1F" w14:textId="0110751C" w:rsidR="002819DF" w:rsidRPr="00F3649F" w:rsidRDefault="002819DF" w:rsidP="002819DF">
      <w:pPr>
        <w:pStyle w:val="TF-LEGENDA"/>
      </w:pPr>
      <w:r>
        <w:t xml:space="preserve">Figura </w:t>
      </w:r>
      <w:r w:rsidR="00365244">
        <w:t>2</w:t>
      </w:r>
      <w:r>
        <w:t xml:space="preserve"> </w:t>
      </w:r>
      <w:r w:rsidRPr="00F3649F">
        <w:t>–</w:t>
      </w:r>
      <w:r>
        <w:t xml:space="preserve"> </w:t>
      </w:r>
      <w:r w:rsidR="007E0B36">
        <w:t>Uma pessoa utilizando um HMD</w:t>
      </w:r>
    </w:p>
    <w:p w14:paraId="727EE12A" w14:textId="4ABEC110" w:rsidR="002819DF" w:rsidRPr="00C458D3" w:rsidRDefault="007E0B36" w:rsidP="002819DF">
      <w:pPr>
        <w:pStyle w:val="TF-FIGURA"/>
        <w:rPr>
          <w:highlight w:val="yellow"/>
        </w:rPr>
      </w:pPr>
      <w:r>
        <w:rPr>
          <w:noProof/>
        </w:rPr>
        <w:drawing>
          <wp:inline distT="0" distB="0" distL="0" distR="0" wp14:anchorId="54FDB2CD" wp14:editId="1C237BBA">
            <wp:extent cx="2540394" cy="2138097"/>
            <wp:effectExtent l="0" t="0" r="0" b="0"/>
            <wp:docPr id="1558383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1052" cy="2180733"/>
                    </a:xfrm>
                    <a:prstGeom prst="rect">
                      <a:avLst/>
                    </a:prstGeom>
                    <a:noFill/>
                    <a:ln>
                      <a:noFill/>
                    </a:ln>
                  </pic:spPr>
                </pic:pic>
              </a:graphicData>
            </a:graphic>
          </wp:inline>
        </w:drawing>
      </w:r>
    </w:p>
    <w:p w14:paraId="0890FE59" w14:textId="7DF076E3" w:rsidR="002819DF" w:rsidRPr="002966C1" w:rsidRDefault="002819DF" w:rsidP="002819DF">
      <w:pPr>
        <w:pStyle w:val="TF-FONTE"/>
        <w:rPr>
          <w:lang w:val="en-US"/>
        </w:rPr>
      </w:pPr>
      <w:r w:rsidRPr="002966C1">
        <w:rPr>
          <w:lang w:val="en-US"/>
        </w:rPr>
        <w:t>Fonte: Tori,</w:t>
      </w:r>
      <w:r w:rsidR="007E0B36" w:rsidRPr="002966C1">
        <w:rPr>
          <w:lang w:val="en-US"/>
        </w:rPr>
        <w:t xml:space="preserve"> </w:t>
      </w:r>
      <w:r w:rsidR="007E0B36" w:rsidRPr="003E5B7B">
        <w:rPr>
          <w:lang w:val="en-US"/>
        </w:rPr>
        <w:t xml:space="preserve">Hounsell </w:t>
      </w:r>
      <w:r w:rsidRPr="003E5B7B">
        <w:rPr>
          <w:lang w:val="en-US"/>
        </w:rPr>
        <w:t xml:space="preserve">e </w:t>
      </w:r>
      <w:proofErr w:type="spellStart"/>
      <w:r w:rsidR="007E0B36" w:rsidRPr="003E5B7B">
        <w:rPr>
          <w:lang w:val="en-US"/>
        </w:rPr>
        <w:t>Kirner</w:t>
      </w:r>
      <w:proofErr w:type="spellEnd"/>
      <w:r w:rsidR="007E0B36" w:rsidRPr="003E5B7B">
        <w:rPr>
          <w:lang w:val="en-US"/>
        </w:rPr>
        <w:t xml:space="preserve"> </w:t>
      </w:r>
      <w:r w:rsidRPr="003E5B7B">
        <w:rPr>
          <w:lang w:val="en-US"/>
        </w:rPr>
        <w:t>(</w:t>
      </w:r>
      <w:r w:rsidR="007E0B36" w:rsidRPr="003E5B7B">
        <w:rPr>
          <w:lang w:val="en-US"/>
        </w:rPr>
        <w:t>2020</w:t>
      </w:r>
      <w:r w:rsidRPr="003E5B7B">
        <w:rPr>
          <w:lang w:val="en-US"/>
        </w:rPr>
        <w:t xml:space="preserve">, p. </w:t>
      </w:r>
      <w:r w:rsidR="007E0B36" w:rsidRPr="003E5B7B">
        <w:rPr>
          <w:lang w:val="en-US"/>
        </w:rPr>
        <w:t>23</w:t>
      </w:r>
      <w:r w:rsidRPr="003E5B7B">
        <w:rPr>
          <w:lang w:val="en-US"/>
        </w:rPr>
        <w:t>).</w:t>
      </w:r>
    </w:p>
    <w:p w14:paraId="3D7A5A00" w14:textId="36D93F68" w:rsidR="002819DF" w:rsidRDefault="002819DF" w:rsidP="002819DF">
      <w:pPr>
        <w:pStyle w:val="TF-TEXTO"/>
      </w:pPr>
      <w:r>
        <w:t>A R</w:t>
      </w:r>
      <w:r w:rsidRPr="00C6192C">
        <w:t xml:space="preserve">ealidade </w:t>
      </w:r>
      <w:r>
        <w:t>A</w:t>
      </w:r>
      <w:r w:rsidRPr="00C6192C">
        <w:t>umentada</w:t>
      </w:r>
      <w:r>
        <w:t>, classificada como não-imersiva</w:t>
      </w:r>
      <w:r>
        <w:rPr>
          <w:rFonts w:ascii="Segoe UI" w:hAnsi="Segoe UI" w:cs="Segoe UI"/>
          <w:color w:val="374151"/>
        </w:rPr>
        <w:t xml:space="preserve">, </w:t>
      </w:r>
      <w:r w:rsidRPr="00F87295">
        <w:t>é descrita por</w:t>
      </w:r>
      <w:r>
        <w:rPr>
          <w:rFonts w:ascii="Segoe UI" w:hAnsi="Segoe UI" w:cs="Segoe UI"/>
          <w:color w:val="374151"/>
        </w:rPr>
        <w:t xml:space="preserve"> </w:t>
      </w:r>
      <w:proofErr w:type="spellStart"/>
      <w:r w:rsidRPr="003767B8">
        <w:t>Azuma</w:t>
      </w:r>
      <w:proofErr w:type="spellEnd"/>
      <w:r w:rsidRPr="003767B8">
        <w:t xml:space="preserve"> (</w:t>
      </w:r>
      <w:r w:rsidR="00CF574E">
        <w:t>2001</w:t>
      </w:r>
      <w:r w:rsidRPr="003767B8">
        <w:t>) como</w:t>
      </w:r>
      <w:r>
        <w:rPr>
          <w:rFonts w:ascii="Segoe UI" w:hAnsi="Segoe UI" w:cs="Segoe UI"/>
          <w:color w:val="374151"/>
        </w:rPr>
        <w:t xml:space="preserve"> </w:t>
      </w:r>
      <w:r w:rsidRPr="00C6192C">
        <w:t>uma tecnologia que sobrep</w:t>
      </w:r>
      <w:r>
        <w:t>õe</w:t>
      </w:r>
      <w:r w:rsidRPr="00C6192C">
        <w:t xml:space="preserve"> informações digitais sobre o mundo físico,</w:t>
      </w:r>
      <w:r>
        <w:t xml:space="preserve"> idealmente dando a impressão de que objetos virtuais estão coexistindo no mesmo espaço que os objetos do mundo real</w:t>
      </w:r>
      <w:r w:rsidRPr="00C6192C">
        <w:t xml:space="preserve">. </w:t>
      </w:r>
      <w:r w:rsidRPr="00F87295">
        <w:t>Ao contrário da Realidade Virtual Imersiva que transporta o usuário para um ambiente totalmente virtual, a RA permite que o usuário permaneça no seu ambiente físico enquanto elementos virtuais são sobrepostos a ele</w:t>
      </w:r>
      <w:r>
        <w:t xml:space="preserve"> (Figura </w:t>
      </w:r>
      <w:r w:rsidR="00365244">
        <w:t>3</w:t>
      </w:r>
      <w:r>
        <w:t>)</w:t>
      </w:r>
      <w:r w:rsidRPr="00F87295">
        <w:t>, assim possibilitando interações mais naturais e intuitivas, sem a necessidade de treinamento ou adaptação (TORI; KIRNER; SISCOUTTO, 2006).</w:t>
      </w:r>
      <w:r>
        <w:t xml:space="preserve"> Os mesmos autores também explicam </w:t>
      </w:r>
      <w:r w:rsidRPr="00F87295">
        <w:t>que objetos virtuais da RA podem ser manipulados usando as mãos ou dispositivos específicos, permitindo a organização e reorganização do ambiente misto.</w:t>
      </w:r>
    </w:p>
    <w:p w14:paraId="19DB7849" w14:textId="1E8D5787" w:rsidR="002819DF" w:rsidRPr="00F3649F" w:rsidRDefault="002819DF" w:rsidP="002819DF">
      <w:pPr>
        <w:pStyle w:val="TF-LEGENDA"/>
      </w:pPr>
      <w:r>
        <w:lastRenderedPageBreak/>
        <w:t xml:space="preserve">Figura </w:t>
      </w:r>
      <w:r w:rsidR="00365244">
        <w:t>3</w:t>
      </w:r>
      <w:r>
        <w:t xml:space="preserve"> </w:t>
      </w:r>
      <w:r w:rsidRPr="00F3649F">
        <w:t>–</w:t>
      </w:r>
      <w:r>
        <w:t xml:space="preserve"> Realidade Aumentada com vaso e carros virtuais sobre a mesa</w:t>
      </w:r>
    </w:p>
    <w:p w14:paraId="13A24A89" w14:textId="77777777" w:rsidR="002819DF" w:rsidRPr="00C458D3" w:rsidRDefault="002819DF" w:rsidP="002819DF">
      <w:pPr>
        <w:pStyle w:val="TF-FIGURA"/>
        <w:rPr>
          <w:highlight w:val="yellow"/>
        </w:rPr>
      </w:pPr>
      <w:r w:rsidRPr="00A05297">
        <w:rPr>
          <w:noProof/>
        </w:rPr>
        <w:drawing>
          <wp:inline distT="0" distB="0" distL="0" distR="0" wp14:anchorId="0C9EB21E" wp14:editId="616C8256">
            <wp:extent cx="4572000" cy="1603679"/>
            <wp:effectExtent l="0" t="0" r="0" b="0"/>
            <wp:docPr id="1928494751" name="Picture 1" descr="Mesa com livros em ci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1600" name="Picture 1" descr="Mesa com livros em cima&#10;&#10;Descrição gerada automaticamente com confiança média"/>
                    <pic:cNvPicPr/>
                  </pic:nvPicPr>
                  <pic:blipFill>
                    <a:blip r:embed="rId13"/>
                    <a:stretch>
                      <a:fillRect/>
                    </a:stretch>
                  </pic:blipFill>
                  <pic:spPr>
                    <a:xfrm>
                      <a:off x="0" y="0"/>
                      <a:ext cx="4632283" cy="1624824"/>
                    </a:xfrm>
                    <a:prstGeom prst="rect">
                      <a:avLst/>
                    </a:prstGeom>
                  </pic:spPr>
                </pic:pic>
              </a:graphicData>
            </a:graphic>
          </wp:inline>
        </w:drawing>
      </w:r>
    </w:p>
    <w:p w14:paraId="54121E38" w14:textId="0D0DDC14" w:rsidR="002819DF" w:rsidRPr="002966C1" w:rsidRDefault="002819DF" w:rsidP="002819DF">
      <w:pPr>
        <w:pStyle w:val="TF-FONTE"/>
        <w:rPr>
          <w:lang w:val="en-US"/>
        </w:rPr>
      </w:pPr>
      <w:r w:rsidRPr="002966C1">
        <w:rPr>
          <w:lang w:val="en-US"/>
        </w:rPr>
        <w:t>Fonte: Tori,</w:t>
      </w:r>
      <w:r w:rsidR="007E0B36" w:rsidRPr="002966C1">
        <w:rPr>
          <w:lang w:val="en-US"/>
        </w:rPr>
        <w:t xml:space="preserve"> Hounsell</w:t>
      </w:r>
      <w:r w:rsidRPr="002966C1">
        <w:rPr>
          <w:lang w:val="en-US"/>
        </w:rPr>
        <w:t xml:space="preserve"> e </w:t>
      </w:r>
      <w:proofErr w:type="spellStart"/>
      <w:r w:rsidR="007E0B36" w:rsidRPr="002966C1">
        <w:rPr>
          <w:lang w:val="en-US"/>
        </w:rPr>
        <w:t>Kirner</w:t>
      </w:r>
      <w:proofErr w:type="spellEnd"/>
      <w:r w:rsidR="007E0B36" w:rsidRPr="002966C1">
        <w:rPr>
          <w:lang w:val="en-US"/>
        </w:rPr>
        <w:t xml:space="preserve"> </w:t>
      </w:r>
      <w:r w:rsidRPr="002966C1">
        <w:rPr>
          <w:lang w:val="en-US"/>
        </w:rPr>
        <w:t>(20</w:t>
      </w:r>
      <w:r w:rsidR="007E0B36" w:rsidRPr="002966C1">
        <w:rPr>
          <w:lang w:val="en-US"/>
        </w:rPr>
        <w:t>20</w:t>
      </w:r>
      <w:r w:rsidRPr="002966C1">
        <w:rPr>
          <w:lang w:val="en-US"/>
        </w:rPr>
        <w:t xml:space="preserve">, p. </w:t>
      </w:r>
      <w:r w:rsidR="007E0B36" w:rsidRPr="002966C1">
        <w:rPr>
          <w:lang w:val="en-US"/>
        </w:rPr>
        <w:t>34</w:t>
      </w:r>
      <w:r w:rsidRPr="002966C1">
        <w:rPr>
          <w:lang w:val="en-US"/>
        </w:rPr>
        <w:t>).</w:t>
      </w:r>
    </w:p>
    <w:p w14:paraId="4D04E27B" w14:textId="1A48F1DA" w:rsidR="00481757" w:rsidRDefault="005A4017" w:rsidP="00481757">
      <w:pPr>
        <w:pStyle w:val="TF-TEXTO"/>
      </w:pPr>
      <w:r>
        <w:t xml:space="preserve">Segundo </w:t>
      </w:r>
      <w:proofErr w:type="spellStart"/>
      <w:r>
        <w:t>Tori</w:t>
      </w:r>
      <w:proofErr w:type="spellEnd"/>
      <w:r>
        <w:t xml:space="preserve">, </w:t>
      </w:r>
      <w:proofErr w:type="spellStart"/>
      <w:r>
        <w:t>Hounsell</w:t>
      </w:r>
      <w:proofErr w:type="spellEnd"/>
      <w:r>
        <w:t xml:space="preserve"> e </w:t>
      </w:r>
      <w:proofErr w:type="spellStart"/>
      <w:r>
        <w:t>Kirner</w:t>
      </w:r>
      <w:proofErr w:type="spellEnd"/>
      <w:r>
        <w:t xml:space="preserve"> (2020, p. 35), “dependendo de decisões de projeto ou dispositivos, podemos classificar as abordagens em RA sob vários critérios para cada uma das tarefas do sistema típico”.</w:t>
      </w:r>
      <w:r w:rsidRPr="005A4017">
        <w:t xml:space="preserve"> Na tarefa de entrada de dados,</w:t>
      </w:r>
      <w:r w:rsidR="002F2FA2">
        <w:t xml:space="preserve"> também afirmam que</w:t>
      </w:r>
      <w:r w:rsidRPr="005A4017">
        <w:t xml:space="preserve"> a Realidade Aumentada pode ser classificada pela forma de rastreamento. A RA baseada em visão utiliza processamento de imagem capturada para rastrear objetos virtuais, sendo robusta, precisa, flexível e fácil de usar, embora enfrente problemas de iluminação e oclusão de informações. Este tipo inclui o uso de marcadores, uma técnica popular na RA. Por outro lado, a RA baseada em sensores associa objetos virtuais a sensores, oferecendo maior precisão, menor latência e robustez contra limitações ambientais como sujeira e variação de iluminação. Marcadores comuns, conhecidos como fiduciais, são cartões com símbolos internos que funcionam como códigos de barras 2D</w:t>
      </w:r>
      <w:r w:rsidR="00481757">
        <w:t xml:space="preserve"> (Figura </w:t>
      </w:r>
      <w:r w:rsidR="00365244">
        <w:t>4</w:t>
      </w:r>
      <w:r w:rsidR="00481757">
        <w:t>)</w:t>
      </w:r>
      <w:r w:rsidRPr="005A4017">
        <w:t>, permitindo calcular a posição e orientação da câmera para sobrepor objetos virtuais sobre os marcadores</w:t>
      </w:r>
      <w:r w:rsidR="002F2FA2">
        <w:t xml:space="preserve"> (TORI; HOUNSELL; KIRNER, 2020)</w:t>
      </w:r>
      <w:r w:rsidR="00481757" w:rsidRPr="00F87295">
        <w:t>.</w:t>
      </w:r>
    </w:p>
    <w:p w14:paraId="4F71746F" w14:textId="034C3136" w:rsidR="00481757" w:rsidRPr="00F3649F" w:rsidDel="00F80485" w:rsidRDefault="00481757" w:rsidP="00481757">
      <w:pPr>
        <w:pStyle w:val="TF-LEGENDA"/>
        <w:rPr>
          <w:del w:id="17" w:author="Dalton Solano dos Reis" w:date="2024-06-26T08:31:00Z"/>
        </w:rPr>
      </w:pPr>
      <w:r>
        <w:t xml:space="preserve">Figura </w:t>
      </w:r>
      <w:r w:rsidR="00365244">
        <w:t>4</w:t>
      </w:r>
      <w:r>
        <w:t xml:space="preserve"> </w:t>
      </w:r>
      <w:r w:rsidRPr="00F3649F">
        <w:t>–</w:t>
      </w:r>
      <w:r>
        <w:t xml:space="preserve"> </w:t>
      </w:r>
      <w:r w:rsidR="002F2FA2">
        <w:t xml:space="preserve">Exemplos de marcadores do (a) </w:t>
      </w:r>
      <w:proofErr w:type="spellStart"/>
      <w:r w:rsidR="002F2FA2">
        <w:t>ARToolkit</w:t>
      </w:r>
      <w:proofErr w:type="spellEnd"/>
      <w:r w:rsidR="002F2FA2">
        <w:t xml:space="preserve"> e (b) QRPO</w:t>
      </w:r>
    </w:p>
    <w:p w14:paraId="4E8C9872" w14:textId="42847514" w:rsidR="00481757" w:rsidRDefault="002F2FA2">
      <w:pPr>
        <w:pStyle w:val="TF-LEGENDA"/>
        <w:rPr>
          <w:ins w:id="18" w:author="Dalton Solano dos Reis" w:date="2024-06-26T08:30:00Z"/>
          <w:highlight w:val="yellow"/>
        </w:rPr>
        <w:pPrChange w:id="19" w:author="Dalton Solano dos Reis" w:date="2024-06-26T08:31:00Z">
          <w:pPr>
            <w:pStyle w:val="TF-FIGURA"/>
          </w:pPr>
        </w:pPrChange>
      </w:pPr>
      <w:del w:id="20" w:author="Dalton Solano dos Reis" w:date="2024-06-26T08:30:00Z">
        <w:r w:rsidDel="00F80485">
          <w:rPr>
            <w:noProof/>
          </w:rPr>
          <w:drawing>
            <wp:inline distT="0" distB="0" distL="0" distR="0" wp14:anchorId="1A8E5B9D" wp14:editId="32FE6F47">
              <wp:extent cx="4286660" cy="2181393"/>
              <wp:effectExtent l="0" t="0" r="0" b="0"/>
              <wp:docPr id="19875120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2812" cy="2204879"/>
                      </a:xfrm>
                      <a:prstGeom prst="rect">
                        <a:avLst/>
                      </a:prstGeom>
                      <a:noFill/>
                      <a:ln>
                        <a:noFill/>
                      </a:ln>
                    </pic:spPr>
                  </pic:pic>
                </a:graphicData>
              </a:graphic>
            </wp:inline>
          </w:drawing>
        </w:r>
      </w:del>
    </w:p>
    <w:p w14:paraId="1BC6BB2D" w14:textId="7D387C70" w:rsidR="00F80485" w:rsidRPr="00C458D3" w:rsidRDefault="00F80485" w:rsidP="00481757">
      <w:pPr>
        <w:pStyle w:val="TF-FIGURA"/>
        <w:rPr>
          <w:highlight w:val="yellow"/>
        </w:rPr>
      </w:pPr>
      <w:ins w:id="21" w:author="Dalton Solano dos Reis" w:date="2024-06-26T08:30:00Z">
        <w:r w:rsidRPr="00F80485">
          <w:rPr>
            <w:noProof/>
          </w:rPr>
          <w:drawing>
            <wp:inline distT="0" distB="0" distL="0" distR="0" wp14:anchorId="7B0AD543" wp14:editId="40B3C4B1">
              <wp:extent cx="3083560" cy="1624475"/>
              <wp:effectExtent l="12700" t="12700" r="2540" b="1270"/>
              <wp:docPr id="1190984210" name="Imagem 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4210" name="Imagem 1" descr="Código QR&#10;&#10;Descrição gerada automaticamente"/>
                      <pic:cNvPicPr/>
                    </pic:nvPicPr>
                    <pic:blipFill>
                      <a:blip r:embed="rId15"/>
                      <a:stretch>
                        <a:fillRect/>
                      </a:stretch>
                    </pic:blipFill>
                    <pic:spPr>
                      <a:xfrm>
                        <a:off x="0" y="0"/>
                        <a:ext cx="3181094" cy="1675858"/>
                      </a:xfrm>
                      <a:prstGeom prst="rect">
                        <a:avLst/>
                      </a:prstGeom>
                      <a:ln w="12700">
                        <a:solidFill>
                          <a:schemeClr val="tx1"/>
                        </a:solidFill>
                      </a:ln>
                    </pic:spPr>
                  </pic:pic>
                </a:graphicData>
              </a:graphic>
            </wp:inline>
          </w:drawing>
        </w:r>
      </w:ins>
    </w:p>
    <w:p w14:paraId="31FC578C" w14:textId="4E1795BA" w:rsidR="005A4017" w:rsidRPr="002966C1" w:rsidRDefault="00481757" w:rsidP="00481757">
      <w:pPr>
        <w:pStyle w:val="TF-FONTE"/>
        <w:rPr>
          <w:lang w:val="en-US"/>
        </w:rPr>
      </w:pPr>
      <w:r w:rsidRPr="002966C1">
        <w:rPr>
          <w:lang w:val="en-US"/>
        </w:rPr>
        <w:t xml:space="preserve">Fonte: Tori, Hounsell e </w:t>
      </w:r>
      <w:proofErr w:type="spellStart"/>
      <w:r w:rsidRPr="002966C1">
        <w:rPr>
          <w:lang w:val="en-US"/>
        </w:rPr>
        <w:t>Kirner</w:t>
      </w:r>
      <w:proofErr w:type="spellEnd"/>
      <w:r w:rsidRPr="002966C1">
        <w:rPr>
          <w:lang w:val="en-US"/>
        </w:rPr>
        <w:t xml:space="preserve"> (2020, p. 3</w:t>
      </w:r>
      <w:r w:rsidR="002F2FA2" w:rsidRPr="002966C1">
        <w:rPr>
          <w:lang w:val="en-US"/>
        </w:rPr>
        <w:t>6</w:t>
      </w:r>
      <w:r w:rsidRPr="002966C1">
        <w:rPr>
          <w:lang w:val="en-US"/>
        </w:rPr>
        <w:t>).</w:t>
      </w:r>
    </w:p>
    <w:p w14:paraId="2A02BB1B" w14:textId="77E64D55" w:rsidR="00F26D19" w:rsidRDefault="002819DF" w:rsidP="002819DF">
      <w:pPr>
        <w:pStyle w:val="TF-TEXTO"/>
      </w:pPr>
      <w:r w:rsidRPr="00A92B30">
        <w:t xml:space="preserve">Quanto à disponibilidade e as oportunidades relacionadas ao uso da Realidade Aumentada, </w:t>
      </w:r>
      <w:proofErr w:type="spellStart"/>
      <w:r w:rsidRPr="00A92B30">
        <w:t>Tori</w:t>
      </w:r>
      <w:proofErr w:type="spellEnd"/>
      <w:r w:rsidRPr="00A92B30">
        <w:t xml:space="preserve">, </w:t>
      </w:r>
      <w:proofErr w:type="spellStart"/>
      <w:r w:rsidR="007216D4">
        <w:t>Hounsell</w:t>
      </w:r>
      <w:proofErr w:type="spellEnd"/>
      <w:r w:rsidR="007216D4">
        <w:t xml:space="preserve"> e </w:t>
      </w:r>
      <w:proofErr w:type="spellStart"/>
      <w:r w:rsidRPr="00A92B30">
        <w:t>Kirner</w:t>
      </w:r>
      <w:proofErr w:type="spellEnd"/>
      <w:r w:rsidRPr="00A92B30">
        <w:t xml:space="preserve"> (20</w:t>
      </w:r>
      <w:r w:rsidR="007216D4">
        <w:t>20</w:t>
      </w:r>
      <w:r w:rsidRPr="00A92B30">
        <w:t xml:space="preserve">) afirmam que </w:t>
      </w:r>
      <w:r w:rsidR="007216D4">
        <w:t xml:space="preserve">a </w:t>
      </w:r>
      <w:r w:rsidR="007216D4" w:rsidRPr="007216D4">
        <w:t xml:space="preserve">evolução das Tecnologias de Informação e Comunicação (TICs) tem impulsionado </w:t>
      </w:r>
      <w:r w:rsidR="00CB7F2B" w:rsidRPr="007216D4">
        <w:t xml:space="preserve">a </w:t>
      </w:r>
      <w:r w:rsidR="00CB7F2B">
        <w:t>consolidação</w:t>
      </w:r>
      <w:r w:rsidR="003F5827">
        <w:t xml:space="preserve"> da RA</w:t>
      </w:r>
      <w:r w:rsidR="00CB7F2B">
        <w:t xml:space="preserve"> devido ao </w:t>
      </w:r>
      <w:r w:rsidR="003F5827" w:rsidRPr="003F5827">
        <w:t>aumento do poder de processamento dos computadores, da redução dos custos dos dispositivos, da maior velocidade de comunicação e da disponibilidade de aplicativos gratuitos, tanto em computadores quanto em dispositivos móveis</w:t>
      </w:r>
      <w:r w:rsidRPr="00A92B30">
        <w:t>.</w:t>
      </w:r>
      <w:r>
        <w:rPr>
          <w:rFonts w:ascii="Segoe UI" w:hAnsi="Segoe UI" w:cs="Segoe UI"/>
          <w:color w:val="374151"/>
        </w:rPr>
        <w:t xml:space="preserve"> </w:t>
      </w:r>
      <w:r>
        <w:t>Devido a isso e às suas características, a RA t</w:t>
      </w:r>
      <w:r w:rsidRPr="00C6192C">
        <w:t xml:space="preserve">em sido usada em </w:t>
      </w:r>
      <w:r>
        <w:t>diversas áreas como</w:t>
      </w:r>
      <w:r w:rsidR="003F5827">
        <w:t xml:space="preserve"> a do</w:t>
      </w:r>
      <w:r w:rsidRPr="00C6192C">
        <w:t xml:space="preserve"> entretenimento, </w:t>
      </w:r>
      <w:r>
        <w:t>turismo e</w:t>
      </w:r>
      <w:r w:rsidRPr="00C6192C">
        <w:t xml:space="preserve"> saúde</w:t>
      </w:r>
      <w:r>
        <w:t xml:space="preserve"> (AKÇYIR, M.; AKÇYIR, G., 2016)</w:t>
      </w:r>
      <w:r w:rsidR="003F5827">
        <w:t>, e tem chamado a atenção de grandes empresas como</w:t>
      </w:r>
      <w:r w:rsidR="00CB7F2B">
        <w:t xml:space="preserve"> </w:t>
      </w:r>
      <w:r w:rsidR="003F5827">
        <w:t>Apple, IBM,</w:t>
      </w:r>
      <w:r w:rsidR="00CB7F2B">
        <w:t xml:space="preserve"> Microsoft,</w:t>
      </w:r>
      <w:r w:rsidR="003F5827">
        <w:t xml:space="preserve"> </w:t>
      </w:r>
      <w:r w:rsidR="00CB7F2B">
        <w:t xml:space="preserve">Google, Facebook, </w:t>
      </w:r>
      <w:r w:rsidR="003F5827">
        <w:t>Sony, entre outras (</w:t>
      </w:r>
      <w:proofErr w:type="spellStart"/>
      <w:r w:rsidR="003F5827">
        <w:t>Ling</w:t>
      </w:r>
      <w:proofErr w:type="spellEnd"/>
      <w:r w:rsidR="003F5827">
        <w:t>, 2017)</w:t>
      </w:r>
      <w:r w:rsidRPr="00C6192C">
        <w:t>.</w:t>
      </w:r>
      <w:r>
        <w:t xml:space="preserve"> Na educação não tem sido diferente, sendo que a</w:t>
      </w:r>
      <w:r w:rsidRPr="00C6192C">
        <w:t xml:space="preserve"> R</w:t>
      </w:r>
      <w:r>
        <w:t xml:space="preserve">ealidade </w:t>
      </w:r>
      <w:r w:rsidRPr="00C6192C">
        <w:t>A</w:t>
      </w:r>
      <w:r>
        <w:t>umentada</w:t>
      </w:r>
      <w:r w:rsidRPr="00C6192C">
        <w:t xml:space="preserve"> pode aumentar o engajamento e a compreensão dos alunos sobre conceitos complexos </w:t>
      </w:r>
      <w:r>
        <w:t>ao fornecer</w:t>
      </w:r>
      <w:r w:rsidRPr="00C6192C">
        <w:t xml:space="preserve"> experiências interativas e visuais</w:t>
      </w:r>
      <w:r>
        <w:t xml:space="preserve"> (GARZÓN; PAVÓN; BALDIRIS, 2019). A </w:t>
      </w:r>
      <w:r w:rsidRPr="00A92B30">
        <w:t>Realidade Aumentada possibilita novas formas de interação entre estudantes, professores e informações, ao combinar o mundo real com o virtual tem potencial de transformar a maneira como as pessoas se relacionam e adquirem conhecimento</w:t>
      </w:r>
      <w:r>
        <w:t xml:space="preserve"> </w:t>
      </w:r>
      <w:r w:rsidRPr="00F87295">
        <w:t>(TORI; KIRNER; SISCOUTTO, 2006)</w:t>
      </w:r>
      <w:r>
        <w:t>.</w:t>
      </w:r>
    </w:p>
    <w:p w14:paraId="4B4647E8" w14:textId="77777777" w:rsidR="00A7748B" w:rsidRDefault="00A7748B" w:rsidP="00A7748B">
      <w:pPr>
        <w:pStyle w:val="Ttulo2"/>
      </w:pPr>
      <w:r>
        <w:t>TRABALHOS CORRELATOS</w:t>
      </w:r>
    </w:p>
    <w:p w14:paraId="624168F8" w14:textId="67DE0599" w:rsidR="005816A3" w:rsidRDefault="004B39CA" w:rsidP="006656B5">
      <w:pPr>
        <w:pStyle w:val="TF-TEXTO"/>
      </w:pPr>
      <w:r>
        <w:t xml:space="preserve">Nesta seção são apresentados </w:t>
      </w:r>
      <w:r w:rsidR="00134451">
        <w:t>três</w:t>
      </w:r>
      <w:r>
        <w:t xml:space="preserve"> trabalhos correlatos que possuem características e informações pertinentes aos principais objetivos </w:t>
      </w:r>
      <w:r w:rsidR="00C57216">
        <w:t>deste artigo</w:t>
      </w:r>
      <w:r>
        <w:t xml:space="preserve">. O primeiro trabalho de </w:t>
      </w:r>
      <w:proofErr w:type="spellStart"/>
      <w:r>
        <w:t>Rovigo</w:t>
      </w:r>
      <w:proofErr w:type="spellEnd"/>
      <w:r>
        <w:t xml:space="preserve"> (2021) apresenta o desenvolvimento de um aplicativo que usa a Realidade Virtual Imersiva e Ilusão de Ótica aplicadas ao ensino de moléculas químicas (Quadro 1). </w:t>
      </w:r>
      <w:r w:rsidR="00134451">
        <w:t xml:space="preserve">O segundo trabalho trata do desenvolvimento feito por Lima </w:t>
      </w:r>
      <w:r w:rsidR="00134451" w:rsidRPr="002966C1">
        <w:rPr>
          <w:i/>
          <w:iCs/>
          <w:rPrChange w:id="22" w:author="Dalton Solano dos Reis" w:date="2024-06-26T08:05:00Z">
            <w:rPr/>
          </w:rPrChange>
        </w:rPr>
        <w:t>et al</w:t>
      </w:r>
      <w:r w:rsidR="00134451">
        <w:t>. (2023) d</w:t>
      </w:r>
      <w:r w:rsidR="00134451" w:rsidRPr="00134451">
        <w:t>o aplicativo</w:t>
      </w:r>
      <w:r w:rsidR="00134451">
        <w:t xml:space="preserve"> </w:t>
      </w:r>
      <w:proofErr w:type="spellStart"/>
      <w:r w:rsidR="00134451" w:rsidRPr="00134451">
        <w:t>Alfabetiz-AR</w:t>
      </w:r>
      <w:proofErr w:type="spellEnd"/>
      <w:r w:rsidR="00134451">
        <w:t>, que faz uso</w:t>
      </w:r>
      <w:r w:rsidR="00134451" w:rsidRPr="00134451">
        <w:t xml:space="preserve"> de </w:t>
      </w:r>
      <w:r w:rsidR="00967066">
        <w:t>R</w:t>
      </w:r>
      <w:r w:rsidR="00134451" w:rsidRPr="00134451">
        <w:t xml:space="preserve">ealidade </w:t>
      </w:r>
      <w:r w:rsidR="00967066">
        <w:t>A</w:t>
      </w:r>
      <w:r w:rsidR="00134451" w:rsidRPr="00134451">
        <w:t xml:space="preserve">umentada para auxiliar professores no processo de alfabetização de crianças, </w:t>
      </w:r>
      <w:r w:rsidR="00134451">
        <w:t>abordando</w:t>
      </w:r>
      <w:r w:rsidR="00134451" w:rsidRPr="00134451">
        <w:t xml:space="preserve"> o ensino para</w:t>
      </w:r>
      <w:r w:rsidR="00134451">
        <w:t xml:space="preserve"> </w:t>
      </w:r>
      <w:r w:rsidR="00134451" w:rsidRPr="00134451">
        <w:t xml:space="preserve">reconhecimento das letras e </w:t>
      </w:r>
      <w:r w:rsidR="00134451">
        <w:t xml:space="preserve">facilitando </w:t>
      </w:r>
      <w:r w:rsidR="00134451" w:rsidRPr="00134451">
        <w:t>o processo de correlação das letras com objetos</w:t>
      </w:r>
      <w:r w:rsidR="00134451">
        <w:t xml:space="preserve"> </w:t>
      </w:r>
      <w:r w:rsidR="00134451" w:rsidRPr="00134451">
        <w:t>do cotidiano das crianças</w:t>
      </w:r>
      <w:r w:rsidR="003978E4">
        <w:t xml:space="preserve"> (Quadro 2)</w:t>
      </w:r>
      <w:r w:rsidR="00134451">
        <w:t xml:space="preserve">. </w:t>
      </w:r>
      <w:r w:rsidR="00967066">
        <w:t>Já o</w:t>
      </w:r>
      <w:r>
        <w:t xml:space="preserve"> </w:t>
      </w:r>
      <w:r w:rsidR="00134451">
        <w:t>terceiro</w:t>
      </w:r>
      <w:r>
        <w:t xml:space="preserve"> trabalho</w:t>
      </w:r>
      <w:r w:rsidR="00967066">
        <w:t>,</w:t>
      </w:r>
      <w:r>
        <w:t xml:space="preserve"> </w:t>
      </w:r>
      <w:r w:rsidR="00967066">
        <w:t>trata-se de</w:t>
      </w:r>
      <w:r>
        <w:t xml:space="preserve"> um aplicativo móvel </w:t>
      </w:r>
      <w:r w:rsidR="009544EF">
        <w:t>desenvolvido por Merge EDU (2019a) que</w:t>
      </w:r>
      <w:r>
        <w:t xml:space="preserve"> apresenta modelos em Realidade Aumentada (RA) relacionados a conteúdo didático de química, biologia, física e outras disciplinas de ensino (</w:t>
      </w:r>
      <w:r w:rsidR="009544EF">
        <w:t xml:space="preserve">Quadro </w:t>
      </w:r>
      <w:r w:rsidR="003978E4">
        <w:t>3</w:t>
      </w:r>
      <w:r>
        <w:t>).</w:t>
      </w:r>
    </w:p>
    <w:p w14:paraId="0264DC32" w14:textId="419DD7A3" w:rsidR="005816A3" w:rsidRPr="001B7764" w:rsidRDefault="005816A3" w:rsidP="001B7764">
      <w:pPr>
        <w:pStyle w:val="TF-LEGENDA"/>
      </w:pPr>
      <w:bookmarkStart w:id="23" w:name="_Ref520281304"/>
      <w:r>
        <w:lastRenderedPageBreak/>
        <w:t xml:space="preserve">Quadro </w:t>
      </w:r>
      <w:r>
        <w:fldChar w:fldCharType="begin"/>
      </w:r>
      <w:r>
        <w:instrText xml:space="preserve"> SEQ Quadro \* ARABIC </w:instrText>
      </w:r>
      <w:r>
        <w:fldChar w:fldCharType="separate"/>
      </w:r>
      <w:r w:rsidR="00FC0322">
        <w:rPr>
          <w:noProof/>
        </w:rPr>
        <w:t>1</w:t>
      </w:r>
      <w:r>
        <w:rPr>
          <w:noProof/>
        </w:rPr>
        <w:fldChar w:fldCharType="end"/>
      </w:r>
      <w:bookmarkEnd w:id="23"/>
      <w:r>
        <w:t xml:space="preserve"> – </w:t>
      </w:r>
      <w:r w:rsidR="00551769">
        <w:t>RVI-</w:t>
      </w:r>
      <w:proofErr w:type="spellStart"/>
      <w:r w:rsidR="00551769">
        <w:t>Molecules</w:t>
      </w:r>
      <w:proofErr w:type="spellEnd"/>
      <w:r w:rsidR="00551769">
        <w:t>: Ensino</w:t>
      </w:r>
      <w:r w:rsidR="00895AF6">
        <w:t xml:space="preserve"> de geometria molecular de química com base em realidade virtual imersiva e ilusão de ótica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5816A3" w14:paraId="37250259" w14:textId="77777777" w:rsidTr="00E36EE8">
        <w:tc>
          <w:tcPr>
            <w:tcW w:w="1701" w:type="dxa"/>
            <w:shd w:val="clear" w:color="auto" w:fill="auto"/>
          </w:tcPr>
          <w:p w14:paraId="7260256E" w14:textId="77777777" w:rsidR="005816A3" w:rsidRPr="00F80485" w:rsidRDefault="005816A3" w:rsidP="00E36EE8">
            <w:pPr>
              <w:pStyle w:val="TF-TEXTO-QUADRO"/>
              <w:rPr>
                <w:sz w:val="18"/>
                <w:szCs w:val="18"/>
                <w:rPrChange w:id="24" w:author="Dalton Solano dos Reis" w:date="2024-06-26T08:32:00Z">
                  <w:rPr/>
                </w:rPrChange>
              </w:rPr>
            </w:pPr>
            <w:r w:rsidRPr="00F80485">
              <w:rPr>
                <w:sz w:val="18"/>
                <w:szCs w:val="18"/>
                <w:rPrChange w:id="25" w:author="Dalton Solano dos Reis" w:date="2024-06-26T08:32:00Z">
                  <w:rPr/>
                </w:rPrChange>
              </w:rPr>
              <w:t>Referência</w:t>
            </w:r>
          </w:p>
        </w:tc>
        <w:tc>
          <w:tcPr>
            <w:tcW w:w="7970" w:type="dxa"/>
            <w:shd w:val="clear" w:color="auto" w:fill="auto"/>
          </w:tcPr>
          <w:p w14:paraId="6D88E0CD" w14:textId="53242367" w:rsidR="005816A3" w:rsidRPr="00F80485" w:rsidRDefault="00895AF6" w:rsidP="00E36EE8">
            <w:pPr>
              <w:pStyle w:val="TF-TEXTO-QUADRO"/>
              <w:rPr>
                <w:sz w:val="18"/>
                <w:szCs w:val="18"/>
                <w:rPrChange w:id="26" w:author="Dalton Solano dos Reis" w:date="2024-06-26T08:32:00Z">
                  <w:rPr/>
                </w:rPrChange>
              </w:rPr>
            </w:pPr>
            <w:proofErr w:type="spellStart"/>
            <w:r w:rsidRPr="00F80485">
              <w:rPr>
                <w:sz w:val="18"/>
                <w:szCs w:val="18"/>
                <w:rPrChange w:id="27" w:author="Dalton Solano dos Reis" w:date="2024-06-26T08:32:00Z">
                  <w:rPr/>
                </w:rPrChange>
              </w:rPr>
              <w:t>Rovigo</w:t>
            </w:r>
            <w:proofErr w:type="spellEnd"/>
            <w:r w:rsidRPr="00F80485">
              <w:rPr>
                <w:sz w:val="18"/>
                <w:szCs w:val="18"/>
                <w:rPrChange w:id="28" w:author="Dalton Solano dos Reis" w:date="2024-06-26T08:32:00Z">
                  <w:rPr/>
                </w:rPrChange>
              </w:rPr>
              <w:t xml:space="preserve"> (2021).</w:t>
            </w:r>
          </w:p>
        </w:tc>
      </w:tr>
      <w:tr w:rsidR="005816A3" w14:paraId="6F35EC71" w14:textId="77777777" w:rsidTr="00E36EE8">
        <w:tc>
          <w:tcPr>
            <w:tcW w:w="1701" w:type="dxa"/>
            <w:shd w:val="clear" w:color="auto" w:fill="auto"/>
          </w:tcPr>
          <w:p w14:paraId="21D7DD23" w14:textId="77777777" w:rsidR="005816A3" w:rsidRPr="00F80485" w:rsidRDefault="005816A3" w:rsidP="00E36EE8">
            <w:pPr>
              <w:pStyle w:val="TF-TEXTO-QUADRO"/>
              <w:rPr>
                <w:sz w:val="18"/>
                <w:szCs w:val="18"/>
                <w:rPrChange w:id="29" w:author="Dalton Solano dos Reis" w:date="2024-06-26T08:32:00Z">
                  <w:rPr/>
                </w:rPrChange>
              </w:rPr>
            </w:pPr>
            <w:r w:rsidRPr="00F80485">
              <w:rPr>
                <w:sz w:val="18"/>
                <w:szCs w:val="18"/>
                <w:rPrChange w:id="30" w:author="Dalton Solano dos Reis" w:date="2024-06-26T08:32:00Z">
                  <w:rPr/>
                </w:rPrChange>
              </w:rPr>
              <w:t>Objetivos</w:t>
            </w:r>
          </w:p>
        </w:tc>
        <w:tc>
          <w:tcPr>
            <w:tcW w:w="7970" w:type="dxa"/>
            <w:shd w:val="clear" w:color="auto" w:fill="auto"/>
          </w:tcPr>
          <w:p w14:paraId="714B4228" w14:textId="63BEC245" w:rsidR="005816A3" w:rsidRPr="00F80485" w:rsidRDefault="00895AF6" w:rsidP="00E36EE8">
            <w:pPr>
              <w:pStyle w:val="TF-TEXTO-QUADRO"/>
              <w:rPr>
                <w:sz w:val="18"/>
                <w:szCs w:val="18"/>
                <w:rPrChange w:id="31" w:author="Dalton Solano dos Reis" w:date="2024-06-26T08:32:00Z">
                  <w:rPr/>
                </w:rPrChange>
              </w:rPr>
            </w:pPr>
            <w:r w:rsidRPr="00F80485">
              <w:rPr>
                <w:sz w:val="18"/>
                <w:szCs w:val="18"/>
                <w:rPrChange w:id="32" w:author="Dalton Solano dos Reis" w:date="2024-06-26T08:32:00Z">
                  <w:rPr/>
                </w:rPrChange>
              </w:rPr>
              <w:t>Apresentar conteúdo e exercícios sobre moléculas químicas e suas estruturas com o uso de realidade virtual imersiva e ilusão de ótica.</w:t>
            </w:r>
          </w:p>
        </w:tc>
      </w:tr>
      <w:tr w:rsidR="005816A3" w14:paraId="50E7DFC8" w14:textId="77777777" w:rsidTr="00E36EE8">
        <w:tc>
          <w:tcPr>
            <w:tcW w:w="1701" w:type="dxa"/>
            <w:shd w:val="clear" w:color="auto" w:fill="auto"/>
          </w:tcPr>
          <w:p w14:paraId="02BCAB42" w14:textId="77777777" w:rsidR="005816A3" w:rsidRPr="00F80485" w:rsidRDefault="005816A3" w:rsidP="00E36EE8">
            <w:pPr>
              <w:pStyle w:val="TF-TEXTO-QUADRO"/>
              <w:rPr>
                <w:sz w:val="18"/>
                <w:szCs w:val="18"/>
                <w:rPrChange w:id="33" w:author="Dalton Solano dos Reis" w:date="2024-06-26T08:32:00Z">
                  <w:rPr/>
                </w:rPrChange>
              </w:rPr>
            </w:pPr>
            <w:r w:rsidRPr="00F80485">
              <w:rPr>
                <w:sz w:val="18"/>
                <w:szCs w:val="18"/>
                <w:rPrChange w:id="34" w:author="Dalton Solano dos Reis" w:date="2024-06-26T08:32:00Z">
                  <w:rPr/>
                </w:rPrChange>
              </w:rPr>
              <w:t>Principais funcionalidades</w:t>
            </w:r>
          </w:p>
        </w:tc>
        <w:tc>
          <w:tcPr>
            <w:tcW w:w="7970" w:type="dxa"/>
            <w:shd w:val="clear" w:color="auto" w:fill="auto"/>
          </w:tcPr>
          <w:p w14:paraId="1B02AE5D" w14:textId="426EF918" w:rsidR="008E6448" w:rsidRPr="00F80485" w:rsidRDefault="008E6448" w:rsidP="005A7C5D">
            <w:pPr>
              <w:pStyle w:val="TF-TEXTO-QUADRO"/>
              <w:rPr>
                <w:sz w:val="18"/>
                <w:szCs w:val="18"/>
                <w:rPrChange w:id="35" w:author="Dalton Solano dos Reis" w:date="2024-06-26T08:32:00Z">
                  <w:rPr/>
                </w:rPrChange>
              </w:rPr>
            </w:pPr>
            <w:r w:rsidRPr="00F80485">
              <w:rPr>
                <w:sz w:val="18"/>
                <w:szCs w:val="18"/>
                <w:rPrChange w:id="36" w:author="Dalton Solano dos Reis" w:date="2024-06-26T08:32:00Z">
                  <w:rPr/>
                </w:rPrChange>
              </w:rPr>
              <w:t>As principais funcionalidades são:</w:t>
            </w:r>
            <w:r w:rsidR="005A7C5D" w:rsidRPr="00F80485">
              <w:rPr>
                <w:sz w:val="18"/>
                <w:szCs w:val="18"/>
                <w:rPrChange w:id="37" w:author="Dalton Solano dos Reis" w:date="2024-06-26T08:32:00Z">
                  <w:rPr/>
                </w:rPrChange>
              </w:rPr>
              <w:t xml:space="preserve"> </w:t>
            </w:r>
            <w:r w:rsidRPr="00F80485">
              <w:rPr>
                <w:sz w:val="18"/>
                <w:szCs w:val="18"/>
                <w:rPrChange w:id="38" w:author="Dalton Solano dos Reis" w:date="2024-06-26T08:32:00Z">
                  <w:rPr/>
                </w:rPrChange>
              </w:rPr>
              <w:t>movimentação do usuário no espaço virtual</w:t>
            </w:r>
            <w:r w:rsidR="005A7C5D" w:rsidRPr="00F80485">
              <w:rPr>
                <w:sz w:val="18"/>
                <w:szCs w:val="18"/>
                <w:rPrChange w:id="39" w:author="Dalton Solano dos Reis" w:date="2024-06-26T08:32:00Z">
                  <w:rPr/>
                </w:rPrChange>
              </w:rPr>
              <w:t xml:space="preserve">, </w:t>
            </w:r>
            <w:r w:rsidRPr="00F80485">
              <w:rPr>
                <w:sz w:val="18"/>
                <w:szCs w:val="18"/>
                <w:rPrChange w:id="40" w:author="Dalton Solano dos Reis" w:date="2024-06-26T08:32:00Z">
                  <w:rPr/>
                </w:rPrChange>
              </w:rPr>
              <w:t>manuseio de objetos virtuais</w:t>
            </w:r>
            <w:r w:rsidR="005A7C5D" w:rsidRPr="00F80485">
              <w:rPr>
                <w:sz w:val="18"/>
                <w:szCs w:val="18"/>
                <w:rPrChange w:id="41" w:author="Dalton Solano dos Reis" w:date="2024-06-26T08:32:00Z">
                  <w:rPr/>
                </w:rPrChange>
              </w:rPr>
              <w:t xml:space="preserve">, </w:t>
            </w:r>
            <w:r w:rsidRPr="00F80485">
              <w:rPr>
                <w:sz w:val="18"/>
                <w:szCs w:val="18"/>
                <w:rPrChange w:id="42" w:author="Dalton Solano dos Reis" w:date="2024-06-26T08:32:00Z">
                  <w:rPr/>
                </w:rPrChange>
              </w:rPr>
              <w:t>escolha de um exercício de química</w:t>
            </w:r>
            <w:r w:rsidR="005A7C5D" w:rsidRPr="00F80485">
              <w:rPr>
                <w:sz w:val="18"/>
                <w:szCs w:val="18"/>
                <w:rPrChange w:id="43" w:author="Dalton Solano dos Reis" w:date="2024-06-26T08:32:00Z">
                  <w:rPr/>
                </w:rPrChange>
              </w:rPr>
              <w:t xml:space="preserve">, </w:t>
            </w:r>
            <w:r w:rsidRPr="00F80485">
              <w:rPr>
                <w:sz w:val="18"/>
                <w:szCs w:val="18"/>
                <w:rPrChange w:id="44" w:author="Dalton Solano dos Reis" w:date="2024-06-26T08:32:00Z">
                  <w:rPr/>
                </w:rPrChange>
              </w:rPr>
              <w:t>realização e conferência de resultado</w:t>
            </w:r>
            <w:r w:rsidR="005A7C5D" w:rsidRPr="00F80485">
              <w:rPr>
                <w:sz w:val="18"/>
                <w:szCs w:val="18"/>
                <w:rPrChange w:id="45" w:author="Dalton Solano dos Reis" w:date="2024-06-26T08:32:00Z">
                  <w:rPr/>
                </w:rPrChange>
              </w:rPr>
              <w:t xml:space="preserve"> </w:t>
            </w:r>
            <w:r w:rsidRPr="00F80485">
              <w:rPr>
                <w:sz w:val="18"/>
                <w:szCs w:val="18"/>
                <w:rPrChange w:id="46" w:author="Dalton Solano dos Reis" w:date="2024-06-26T08:32:00Z">
                  <w:rPr/>
                </w:rPrChange>
              </w:rPr>
              <w:t>acerca do exercício escolhido</w:t>
            </w:r>
            <w:r w:rsidR="005A7C5D" w:rsidRPr="00F80485">
              <w:rPr>
                <w:sz w:val="18"/>
                <w:szCs w:val="18"/>
                <w:rPrChange w:id="47" w:author="Dalton Solano dos Reis" w:date="2024-06-26T08:32:00Z">
                  <w:rPr/>
                </w:rPrChange>
              </w:rPr>
              <w:t xml:space="preserve"> e </w:t>
            </w:r>
            <w:r w:rsidRPr="00F80485">
              <w:rPr>
                <w:sz w:val="18"/>
                <w:szCs w:val="18"/>
                <w:rPrChange w:id="48" w:author="Dalton Solano dos Reis" w:date="2024-06-26T08:32:00Z">
                  <w:rPr/>
                </w:rPrChange>
              </w:rPr>
              <w:t>visualização do fenômeno de anamorfose no ambiente virtual.</w:t>
            </w:r>
          </w:p>
        </w:tc>
      </w:tr>
      <w:tr w:rsidR="005816A3" w14:paraId="200A0FFC" w14:textId="77777777" w:rsidTr="00E36EE8">
        <w:tc>
          <w:tcPr>
            <w:tcW w:w="1701" w:type="dxa"/>
            <w:shd w:val="clear" w:color="auto" w:fill="auto"/>
          </w:tcPr>
          <w:p w14:paraId="6A80DCC3" w14:textId="77777777" w:rsidR="005816A3" w:rsidRPr="00F80485" w:rsidRDefault="005816A3" w:rsidP="00E36EE8">
            <w:pPr>
              <w:pStyle w:val="TF-TEXTO-QUADRO"/>
              <w:rPr>
                <w:sz w:val="18"/>
                <w:szCs w:val="18"/>
                <w:rPrChange w:id="49" w:author="Dalton Solano dos Reis" w:date="2024-06-26T08:32:00Z">
                  <w:rPr/>
                </w:rPrChange>
              </w:rPr>
            </w:pPr>
            <w:r w:rsidRPr="00F80485">
              <w:rPr>
                <w:sz w:val="18"/>
                <w:szCs w:val="18"/>
                <w:rPrChange w:id="50" w:author="Dalton Solano dos Reis" w:date="2024-06-26T08:32:00Z">
                  <w:rPr/>
                </w:rPrChange>
              </w:rPr>
              <w:t>Ferramentas de desenvolvimento</w:t>
            </w:r>
          </w:p>
        </w:tc>
        <w:tc>
          <w:tcPr>
            <w:tcW w:w="7970" w:type="dxa"/>
            <w:shd w:val="clear" w:color="auto" w:fill="auto"/>
          </w:tcPr>
          <w:p w14:paraId="6CA20E43" w14:textId="6B8A08FC" w:rsidR="008E6448" w:rsidRPr="00F80485" w:rsidRDefault="008E6448" w:rsidP="008E6448">
            <w:pPr>
              <w:pStyle w:val="TF-TEXTO-QUADRO"/>
              <w:rPr>
                <w:sz w:val="18"/>
                <w:szCs w:val="18"/>
                <w:rPrChange w:id="51" w:author="Dalton Solano dos Reis" w:date="2024-06-26T08:32:00Z">
                  <w:rPr/>
                </w:rPrChange>
              </w:rPr>
            </w:pPr>
            <w:r w:rsidRPr="00F80485">
              <w:rPr>
                <w:sz w:val="18"/>
                <w:szCs w:val="18"/>
                <w:rPrChange w:id="52" w:author="Dalton Solano dos Reis" w:date="2024-06-26T08:32:00Z">
                  <w:rPr/>
                </w:rPrChange>
              </w:rPr>
              <w:t xml:space="preserve">Foram utilizados o framework Unity, a biblioteca de desenvolvimento </w:t>
            </w:r>
            <w:r w:rsidR="006C2744" w:rsidRPr="00F80485">
              <w:rPr>
                <w:sz w:val="18"/>
                <w:szCs w:val="18"/>
                <w:rPrChange w:id="53" w:author="Dalton Solano dos Reis" w:date="2024-06-26T08:32:00Z">
                  <w:rPr/>
                </w:rPrChange>
              </w:rPr>
              <w:t>específica para</w:t>
            </w:r>
            <w:r w:rsidRPr="00F80485">
              <w:rPr>
                <w:sz w:val="18"/>
                <w:szCs w:val="18"/>
                <w:rPrChange w:id="54" w:author="Dalton Solano dos Reis" w:date="2024-06-26T08:32:00Z">
                  <w:rPr/>
                </w:rPrChange>
              </w:rPr>
              <w:t xml:space="preserve"> </w:t>
            </w:r>
            <w:proofErr w:type="spellStart"/>
            <w:r w:rsidRPr="00F80485">
              <w:rPr>
                <w:sz w:val="18"/>
                <w:szCs w:val="18"/>
                <w:rPrChange w:id="55" w:author="Dalton Solano dos Reis" w:date="2024-06-26T08:32:00Z">
                  <w:rPr/>
                </w:rPrChange>
              </w:rPr>
              <w:t>Oculus</w:t>
            </w:r>
            <w:proofErr w:type="spellEnd"/>
            <w:r w:rsidRPr="00F80485">
              <w:rPr>
                <w:sz w:val="18"/>
                <w:szCs w:val="18"/>
                <w:rPrChange w:id="56" w:author="Dalton Solano dos Reis" w:date="2024-06-26T08:32:00Z">
                  <w:rPr/>
                </w:rPrChange>
              </w:rPr>
              <w:t xml:space="preserve"> Quest e o Blender.</w:t>
            </w:r>
          </w:p>
        </w:tc>
      </w:tr>
      <w:tr w:rsidR="005816A3" w14:paraId="3A090D49" w14:textId="77777777" w:rsidTr="00E36EE8">
        <w:tc>
          <w:tcPr>
            <w:tcW w:w="1701" w:type="dxa"/>
            <w:shd w:val="clear" w:color="auto" w:fill="auto"/>
          </w:tcPr>
          <w:p w14:paraId="3D1402E6" w14:textId="77777777" w:rsidR="005816A3" w:rsidRPr="00F80485" w:rsidRDefault="005816A3" w:rsidP="00E36EE8">
            <w:pPr>
              <w:pStyle w:val="TF-TEXTO-QUADRO"/>
              <w:rPr>
                <w:sz w:val="18"/>
                <w:szCs w:val="18"/>
                <w:rPrChange w:id="57" w:author="Dalton Solano dos Reis" w:date="2024-06-26T08:32:00Z">
                  <w:rPr/>
                </w:rPrChange>
              </w:rPr>
            </w:pPr>
            <w:r w:rsidRPr="00F80485">
              <w:rPr>
                <w:sz w:val="18"/>
                <w:szCs w:val="18"/>
                <w:rPrChange w:id="58" w:author="Dalton Solano dos Reis" w:date="2024-06-26T08:32:00Z">
                  <w:rPr/>
                </w:rPrChange>
              </w:rPr>
              <w:t>Resultados e conclusões</w:t>
            </w:r>
          </w:p>
        </w:tc>
        <w:tc>
          <w:tcPr>
            <w:tcW w:w="7970" w:type="dxa"/>
            <w:shd w:val="clear" w:color="auto" w:fill="auto"/>
          </w:tcPr>
          <w:p w14:paraId="43C00EEA" w14:textId="681C37D7" w:rsidR="005816A3" w:rsidRPr="00F80485" w:rsidRDefault="001C6944" w:rsidP="00E36EE8">
            <w:pPr>
              <w:pStyle w:val="TF-TEXTO-QUADRO"/>
              <w:rPr>
                <w:sz w:val="18"/>
                <w:szCs w:val="18"/>
                <w:rPrChange w:id="59" w:author="Dalton Solano dos Reis" w:date="2024-06-26T08:32:00Z">
                  <w:rPr/>
                </w:rPrChange>
              </w:rPr>
            </w:pPr>
            <w:r w:rsidRPr="00F80485">
              <w:rPr>
                <w:sz w:val="18"/>
                <w:szCs w:val="18"/>
                <w:rPrChange w:id="60" w:author="Dalton Solano dos Reis" w:date="2024-06-26T08:32:00Z">
                  <w:rPr/>
                </w:rPrChange>
              </w:rPr>
              <w:t xml:space="preserve">Acerca das ferramentas utilizadas, conclui-se que o motor gráfico Unity com a sua simplicidade para a criação de um ambiente virtual, e o Blender por acelerar o processo de modelagem e fragmentação das moléculas foram ferramentas de grande valia (ROVIGO, 2021). Dentre os resultados do experimento, alguns problemas com a etapa de calibragem do </w:t>
            </w:r>
            <w:proofErr w:type="spellStart"/>
            <w:r w:rsidRPr="00F80485">
              <w:rPr>
                <w:sz w:val="18"/>
                <w:szCs w:val="18"/>
                <w:rPrChange w:id="61" w:author="Dalton Solano dos Reis" w:date="2024-06-26T08:32:00Z">
                  <w:rPr/>
                </w:rPrChange>
              </w:rPr>
              <w:t>Oculus</w:t>
            </w:r>
            <w:proofErr w:type="spellEnd"/>
            <w:r w:rsidRPr="00F80485">
              <w:rPr>
                <w:sz w:val="18"/>
                <w:szCs w:val="18"/>
                <w:rPrChange w:id="62" w:author="Dalton Solano dos Reis" w:date="2024-06-26T08:32:00Z">
                  <w:rPr/>
                </w:rPrChange>
              </w:rPr>
              <w:t xml:space="preserve"> Quest e o fenômeno </w:t>
            </w:r>
            <w:r w:rsidRPr="00F80485">
              <w:rPr>
                <w:i/>
                <w:iCs/>
                <w:sz w:val="18"/>
                <w:szCs w:val="18"/>
                <w:rPrChange w:id="63" w:author="Dalton Solano dos Reis" w:date="2024-06-26T08:32:00Z">
                  <w:rPr>
                    <w:i/>
                    <w:iCs/>
                  </w:rPr>
                </w:rPrChange>
              </w:rPr>
              <w:t xml:space="preserve">Motion </w:t>
            </w:r>
            <w:proofErr w:type="spellStart"/>
            <w:r w:rsidRPr="00F80485">
              <w:rPr>
                <w:i/>
                <w:iCs/>
                <w:sz w:val="18"/>
                <w:szCs w:val="18"/>
                <w:rPrChange w:id="64" w:author="Dalton Solano dos Reis" w:date="2024-06-26T08:32:00Z">
                  <w:rPr>
                    <w:i/>
                    <w:iCs/>
                  </w:rPr>
                </w:rPrChange>
              </w:rPr>
              <w:t>Sickness</w:t>
            </w:r>
            <w:proofErr w:type="spellEnd"/>
            <w:r w:rsidRPr="00F80485">
              <w:rPr>
                <w:i/>
                <w:iCs/>
                <w:sz w:val="18"/>
                <w:szCs w:val="18"/>
                <w:rPrChange w:id="65" w:author="Dalton Solano dos Reis" w:date="2024-06-26T08:32:00Z">
                  <w:rPr>
                    <w:i/>
                    <w:iCs/>
                  </w:rPr>
                </w:rPrChange>
              </w:rPr>
              <w:t xml:space="preserve"> </w:t>
            </w:r>
            <w:r w:rsidRPr="00F80485">
              <w:rPr>
                <w:sz w:val="18"/>
                <w:szCs w:val="18"/>
                <w:rPrChange w:id="66" w:author="Dalton Solano dos Reis" w:date="2024-06-26T08:32:00Z">
                  <w:rPr/>
                </w:rPrChange>
              </w:rPr>
              <w:t>são mencionados, porém, o software concluiu seu propósito e recebeu avaliações positivas pelos usuários.</w:t>
            </w:r>
          </w:p>
        </w:tc>
      </w:tr>
    </w:tbl>
    <w:p w14:paraId="084F810A" w14:textId="77777777" w:rsidR="005816A3" w:rsidRDefault="00A7748B" w:rsidP="00A7748B">
      <w:pPr>
        <w:pStyle w:val="TF-FONTE"/>
      </w:pPr>
      <w:r>
        <w:t>Fonte: elaborado pelo autor.</w:t>
      </w:r>
    </w:p>
    <w:p w14:paraId="28D2DC34" w14:textId="6E049F49" w:rsidR="001C6944" w:rsidRDefault="001C6944" w:rsidP="001C6944">
      <w:pPr>
        <w:pStyle w:val="TF-TEXTO"/>
      </w:pPr>
      <w:r>
        <w:t xml:space="preserve">A experiência do usuário ao utilizar o aplicativo pode ser dividida em quatro partes que foram nomeadas de mesas, onde cada mesa tem uma funcionalidade específica (ROVIGO, 2021). A </w:t>
      </w:r>
      <w:r w:rsidRPr="003E5B7B">
        <w:rPr>
          <w:rStyle w:val="TF-COURIER9"/>
        </w:rPr>
        <w:t>mesa um</w:t>
      </w:r>
      <w:r>
        <w:t xml:space="preserve"> apresenta instruções de navegação pela aplicação com o dispositivo </w:t>
      </w:r>
      <w:proofErr w:type="spellStart"/>
      <w:r>
        <w:t>Oculus</w:t>
      </w:r>
      <w:proofErr w:type="spellEnd"/>
      <w:r>
        <w:t xml:space="preserve"> Quest, exibe uma tabela periódica e possibilita a seleção de um exercício. A </w:t>
      </w:r>
      <w:r w:rsidRPr="003E5B7B">
        <w:rPr>
          <w:rStyle w:val="TF-COURIER9"/>
        </w:rPr>
        <w:t>mesa dois</w:t>
      </w:r>
      <w:r>
        <w:t xml:space="preserve"> apresenta uma visão ampliada dos passos do exercício escolhido e uma caixa com as opções de resposta. A </w:t>
      </w:r>
      <w:r w:rsidRPr="003E5B7B">
        <w:rPr>
          <w:rStyle w:val="TF-COURIER9"/>
        </w:rPr>
        <w:t>mesa três</w:t>
      </w:r>
      <w:r>
        <w:t xml:space="preserve"> demonstra uma explicação breve sobre anamorfose e uma área onde o usuário tem de identificar a molécula escondida com a anamorfose. Ao fim, na </w:t>
      </w:r>
      <w:r w:rsidRPr="003E5B7B">
        <w:rPr>
          <w:rStyle w:val="TF-COURIER9"/>
        </w:rPr>
        <w:t>mesa quatro</w:t>
      </w:r>
      <w:r>
        <w:t xml:space="preserve"> há uma caixa para o usuário colocar a molécula escolhida e outra para apresentar uma representação física da molécula caso a sua resposta ao exercício tenha sido a correta. Uma ilustração de cada mesa pode ser visualizada na Figura </w:t>
      </w:r>
      <w:r w:rsidR="00365244">
        <w:t>5</w:t>
      </w:r>
      <w:r>
        <w:t>.</w:t>
      </w:r>
    </w:p>
    <w:p w14:paraId="3C568A96" w14:textId="6C8CF13B" w:rsidR="001C6944" w:rsidRPr="00012508" w:rsidRDefault="001C6944" w:rsidP="001C6944">
      <w:pPr>
        <w:pStyle w:val="TF-LEGENDA"/>
      </w:pPr>
      <w:r>
        <w:t xml:space="preserve">Figura </w:t>
      </w:r>
      <w:r w:rsidR="00365244">
        <w:t>5</w:t>
      </w:r>
      <w:r>
        <w:t xml:space="preserve"> </w:t>
      </w:r>
      <w:r w:rsidRPr="00F3649F">
        <w:t>–</w:t>
      </w:r>
      <w:r>
        <w:t xml:space="preserve"> Mesas para o ensino de geometria molecular</w:t>
      </w:r>
    </w:p>
    <w:p w14:paraId="5F0F7235" w14:textId="77777777" w:rsidR="001C6944" w:rsidRDefault="001C6944" w:rsidP="001C6944">
      <w:pPr>
        <w:pStyle w:val="TF-FIGURA"/>
        <w:rPr>
          <w:highlight w:val="yellow"/>
        </w:rPr>
      </w:pPr>
      <w:r>
        <w:rPr>
          <w:noProof/>
          <w:highlight w:val="yellow"/>
        </w:rPr>
        <w:drawing>
          <wp:inline distT="0" distB="0" distL="0" distR="0" wp14:anchorId="249F76A1" wp14:editId="4D32E946">
            <wp:extent cx="4907405" cy="2459114"/>
            <wp:effectExtent l="0" t="0" r="0" b="0"/>
            <wp:docPr id="1765168546" name="Picture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8546" name="Picture 1" descr="Interface gráfica do usuário, Sit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9667" cy="2560468"/>
                    </a:xfrm>
                    <a:prstGeom prst="rect">
                      <a:avLst/>
                    </a:prstGeom>
                    <a:noFill/>
                    <a:ln>
                      <a:noFill/>
                    </a:ln>
                  </pic:spPr>
                </pic:pic>
              </a:graphicData>
            </a:graphic>
          </wp:inline>
        </w:drawing>
      </w:r>
    </w:p>
    <w:p w14:paraId="1763CDAD" w14:textId="7C9B7D2C" w:rsidR="001C6944" w:rsidRPr="002A4B8B" w:rsidRDefault="001C6944" w:rsidP="003E5B7B">
      <w:pPr>
        <w:pStyle w:val="TF-FONTE"/>
      </w:pPr>
      <w:r w:rsidRPr="002A4B8B">
        <w:t xml:space="preserve">Fonte: </w:t>
      </w:r>
      <w:proofErr w:type="spellStart"/>
      <w:r w:rsidRPr="002A4B8B">
        <w:t>Rovigo</w:t>
      </w:r>
      <w:proofErr w:type="spellEnd"/>
      <w:r w:rsidRPr="002A4B8B">
        <w:t xml:space="preserve"> (2021).</w:t>
      </w:r>
    </w:p>
    <w:p w14:paraId="24E8EA9F" w14:textId="1B7A6D73" w:rsidR="001D3D0F" w:rsidRPr="001B7764" w:rsidRDefault="001D3D0F" w:rsidP="001D3D0F">
      <w:pPr>
        <w:pStyle w:val="TF-LEGENDA"/>
      </w:pPr>
      <w:r>
        <w:t xml:space="preserve">Quadro 2 – </w:t>
      </w:r>
      <w:r w:rsidR="00A10AF4" w:rsidRPr="00A10AF4">
        <w:t>Desenvolvimento de aplicativo de Realidade Aumentada para auxílio no reconhecimento das letras no processo de</w:t>
      </w:r>
      <w:r w:rsidR="00A10AF4">
        <w:t xml:space="preserve"> </w:t>
      </w:r>
      <w:r w:rsidR="00A10AF4" w:rsidRPr="00A10AF4">
        <w:t>alfabetização infantil: um estudo no ensino fundamental menor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1D3D0F" w14:paraId="5520224D" w14:textId="77777777" w:rsidTr="004B4058">
        <w:tc>
          <w:tcPr>
            <w:tcW w:w="1701" w:type="dxa"/>
            <w:shd w:val="clear" w:color="auto" w:fill="auto"/>
          </w:tcPr>
          <w:p w14:paraId="167DA916" w14:textId="77777777" w:rsidR="001D3D0F" w:rsidRPr="00F80485" w:rsidRDefault="001D3D0F" w:rsidP="004B4058">
            <w:pPr>
              <w:pStyle w:val="TF-TEXTO-QUADRO"/>
              <w:rPr>
                <w:sz w:val="18"/>
                <w:szCs w:val="18"/>
                <w:rPrChange w:id="67" w:author="Dalton Solano dos Reis" w:date="2024-06-26T08:32:00Z">
                  <w:rPr/>
                </w:rPrChange>
              </w:rPr>
            </w:pPr>
            <w:r w:rsidRPr="00F80485">
              <w:rPr>
                <w:sz w:val="18"/>
                <w:szCs w:val="18"/>
                <w:rPrChange w:id="68" w:author="Dalton Solano dos Reis" w:date="2024-06-26T08:32:00Z">
                  <w:rPr/>
                </w:rPrChange>
              </w:rPr>
              <w:t>Referência</w:t>
            </w:r>
          </w:p>
        </w:tc>
        <w:tc>
          <w:tcPr>
            <w:tcW w:w="7970" w:type="dxa"/>
            <w:shd w:val="clear" w:color="auto" w:fill="auto"/>
          </w:tcPr>
          <w:p w14:paraId="6DCC63DE" w14:textId="73B9A064" w:rsidR="001D3D0F" w:rsidRPr="00F80485" w:rsidRDefault="00A10AF4" w:rsidP="004B4058">
            <w:pPr>
              <w:pStyle w:val="TF-TEXTO-QUADRO"/>
              <w:rPr>
                <w:sz w:val="18"/>
                <w:szCs w:val="18"/>
                <w:rPrChange w:id="69" w:author="Dalton Solano dos Reis" w:date="2024-06-26T08:32:00Z">
                  <w:rPr/>
                </w:rPrChange>
              </w:rPr>
            </w:pPr>
            <w:r w:rsidRPr="00F80485">
              <w:rPr>
                <w:sz w:val="18"/>
                <w:szCs w:val="18"/>
                <w:rPrChange w:id="70" w:author="Dalton Solano dos Reis" w:date="2024-06-26T08:32:00Z">
                  <w:rPr/>
                </w:rPrChange>
              </w:rPr>
              <w:t xml:space="preserve">Lima </w:t>
            </w:r>
            <w:r w:rsidRPr="00F80485">
              <w:rPr>
                <w:i/>
                <w:iCs/>
                <w:sz w:val="18"/>
                <w:szCs w:val="18"/>
                <w:rPrChange w:id="71" w:author="Dalton Solano dos Reis" w:date="2024-06-26T08:32:00Z">
                  <w:rPr/>
                </w:rPrChange>
              </w:rPr>
              <w:t>et al</w:t>
            </w:r>
            <w:r w:rsidRPr="00F80485">
              <w:rPr>
                <w:sz w:val="18"/>
                <w:szCs w:val="18"/>
                <w:rPrChange w:id="72" w:author="Dalton Solano dos Reis" w:date="2024-06-26T08:32:00Z">
                  <w:rPr/>
                </w:rPrChange>
              </w:rPr>
              <w:t>.</w:t>
            </w:r>
            <w:r w:rsidR="001D3D0F" w:rsidRPr="00F80485">
              <w:rPr>
                <w:sz w:val="18"/>
                <w:szCs w:val="18"/>
                <w:rPrChange w:id="73" w:author="Dalton Solano dos Reis" w:date="2024-06-26T08:32:00Z">
                  <w:rPr/>
                </w:rPrChange>
              </w:rPr>
              <w:t xml:space="preserve"> (202</w:t>
            </w:r>
            <w:r w:rsidRPr="00F80485">
              <w:rPr>
                <w:sz w:val="18"/>
                <w:szCs w:val="18"/>
                <w:rPrChange w:id="74" w:author="Dalton Solano dos Reis" w:date="2024-06-26T08:32:00Z">
                  <w:rPr/>
                </w:rPrChange>
              </w:rPr>
              <w:t>3</w:t>
            </w:r>
            <w:r w:rsidR="001D3D0F" w:rsidRPr="00F80485">
              <w:rPr>
                <w:sz w:val="18"/>
                <w:szCs w:val="18"/>
                <w:rPrChange w:id="75" w:author="Dalton Solano dos Reis" w:date="2024-06-26T08:32:00Z">
                  <w:rPr/>
                </w:rPrChange>
              </w:rPr>
              <w:t>).</w:t>
            </w:r>
          </w:p>
        </w:tc>
      </w:tr>
      <w:tr w:rsidR="001D3D0F" w14:paraId="3324B57F" w14:textId="77777777" w:rsidTr="004B4058">
        <w:tc>
          <w:tcPr>
            <w:tcW w:w="1701" w:type="dxa"/>
            <w:shd w:val="clear" w:color="auto" w:fill="auto"/>
          </w:tcPr>
          <w:p w14:paraId="4CD0B81E" w14:textId="77777777" w:rsidR="001D3D0F" w:rsidRPr="00F80485" w:rsidRDefault="001D3D0F" w:rsidP="004B4058">
            <w:pPr>
              <w:pStyle w:val="TF-TEXTO-QUADRO"/>
              <w:rPr>
                <w:sz w:val="18"/>
                <w:szCs w:val="18"/>
                <w:rPrChange w:id="76" w:author="Dalton Solano dos Reis" w:date="2024-06-26T08:32:00Z">
                  <w:rPr/>
                </w:rPrChange>
              </w:rPr>
            </w:pPr>
            <w:r w:rsidRPr="00F80485">
              <w:rPr>
                <w:sz w:val="18"/>
                <w:szCs w:val="18"/>
                <w:rPrChange w:id="77" w:author="Dalton Solano dos Reis" w:date="2024-06-26T08:32:00Z">
                  <w:rPr/>
                </w:rPrChange>
              </w:rPr>
              <w:t>Objetivos</w:t>
            </w:r>
          </w:p>
        </w:tc>
        <w:tc>
          <w:tcPr>
            <w:tcW w:w="7970" w:type="dxa"/>
            <w:shd w:val="clear" w:color="auto" w:fill="auto"/>
          </w:tcPr>
          <w:p w14:paraId="7E34300F" w14:textId="58C85A93" w:rsidR="001D3D0F" w:rsidRPr="00F80485" w:rsidRDefault="00A10AF4" w:rsidP="004B4058">
            <w:pPr>
              <w:pStyle w:val="TF-TEXTO-QUADRO"/>
              <w:rPr>
                <w:sz w:val="18"/>
                <w:szCs w:val="18"/>
                <w:rPrChange w:id="78" w:author="Dalton Solano dos Reis" w:date="2024-06-26T08:32:00Z">
                  <w:rPr/>
                </w:rPrChange>
              </w:rPr>
            </w:pPr>
            <w:r w:rsidRPr="00F80485">
              <w:rPr>
                <w:sz w:val="18"/>
                <w:szCs w:val="18"/>
                <w:rPrChange w:id="79" w:author="Dalton Solano dos Reis" w:date="2024-06-26T08:32:00Z">
                  <w:rPr/>
                </w:rPrChange>
              </w:rPr>
              <w:t xml:space="preserve">Desenvolver o aplicativo de Realidade Aumentada </w:t>
            </w:r>
            <w:proofErr w:type="spellStart"/>
            <w:r w:rsidRPr="00F80485">
              <w:rPr>
                <w:sz w:val="18"/>
                <w:szCs w:val="18"/>
                <w:rPrChange w:id="80" w:author="Dalton Solano dos Reis" w:date="2024-06-26T08:32:00Z">
                  <w:rPr/>
                </w:rPrChange>
              </w:rPr>
              <w:t>Alfabetiz-AR</w:t>
            </w:r>
            <w:proofErr w:type="spellEnd"/>
            <w:r w:rsidRPr="00F80485">
              <w:rPr>
                <w:sz w:val="18"/>
                <w:szCs w:val="18"/>
                <w:rPrChange w:id="81" w:author="Dalton Solano dos Reis" w:date="2024-06-26T08:32:00Z">
                  <w:rPr/>
                </w:rPrChange>
              </w:rPr>
              <w:t xml:space="preserve"> para auxiliar professores no processo de alfabetização de crianças, englobando o ensino para reconhecimento das letras </w:t>
            </w:r>
            <w:r w:rsidR="00FD4BEC" w:rsidRPr="00F80485">
              <w:rPr>
                <w:sz w:val="18"/>
                <w:szCs w:val="18"/>
                <w:rPrChange w:id="82" w:author="Dalton Solano dos Reis" w:date="2024-06-26T08:32:00Z">
                  <w:rPr/>
                </w:rPrChange>
              </w:rPr>
              <w:t>e</w:t>
            </w:r>
            <w:r w:rsidRPr="00F80485">
              <w:rPr>
                <w:sz w:val="18"/>
                <w:szCs w:val="18"/>
                <w:rPrChange w:id="83" w:author="Dalton Solano dos Reis" w:date="2024-06-26T08:32:00Z">
                  <w:rPr/>
                </w:rPrChange>
              </w:rPr>
              <w:t xml:space="preserve"> a facilitação do processo de correlação das letras com objetos do cotidiano das crianças.</w:t>
            </w:r>
          </w:p>
        </w:tc>
      </w:tr>
      <w:tr w:rsidR="001D3D0F" w14:paraId="094AFB92" w14:textId="77777777" w:rsidTr="004B4058">
        <w:tc>
          <w:tcPr>
            <w:tcW w:w="1701" w:type="dxa"/>
            <w:shd w:val="clear" w:color="auto" w:fill="auto"/>
          </w:tcPr>
          <w:p w14:paraId="2253A154" w14:textId="77777777" w:rsidR="001D3D0F" w:rsidRPr="00F80485" w:rsidRDefault="001D3D0F" w:rsidP="004B4058">
            <w:pPr>
              <w:pStyle w:val="TF-TEXTO-QUADRO"/>
              <w:rPr>
                <w:sz w:val="18"/>
                <w:szCs w:val="18"/>
                <w:rPrChange w:id="84" w:author="Dalton Solano dos Reis" w:date="2024-06-26T08:32:00Z">
                  <w:rPr/>
                </w:rPrChange>
              </w:rPr>
            </w:pPr>
            <w:r w:rsidRPr="00F80485">
              <w:rPr>
                <w:sz w:val="18"/>
                <w:szCs w:val="18"/>
                <w:rPrChange w:id="85" w:author="Dalton Solano dos Reis" w:date="2024-06-26T08:32:00Z">
                  <w:rPr/>
                </w:rPrChange>
              </w:rPr>
              <w:t>Principais funcionalidades</w:t>
            </w:r>
          </w:p>
        </w:tc>
        <w:tc>
          <w:tcPr>
            <w:tcW w:w="7970" w:type="dxa"/>
            <w:shd w:val="clear" w:color="auto" w:fill="auto"/>
          </w:tcPr>
          <w:p w14:paraId="7D60E555" w14:textId="404F0FCD" w:rsidR="001D3D0F" w:rsidRPr="00F80485" w:rsidRDefault="00A346F1" w:rsidP="004B4058">
            <w:pPr>
              <w:pStyle w:val="TF-TEXTO-QUADRO"/>
              <w:rPr>
                <w:sz w:val="18"/>
                <w:szCs w:val="18"/>
                <w:rPrChange w:id="86" w:author="Dalton Solano dos Reis" w:date="2024-06-26T08:32:00Z">
                  <w:rPr/>
                </w:rPrChange>
              </w:rPr>
            </w:pPr>
            <w:r w:rsidRPr="00F80485">
              <w:rPr>
                <w:sz w:val="18"/>
                <w:szCs w:val="18"/>
                <w:rPrChange w:id="87" w:author="Dalton Solano dos Reis" w:date="2024-06-26T08:32:00Z">
                  <w:rPr/>
                </w:rPrChange>
              </w:rPr>
              <w:t xml:space="preserve">As principais funcionalidades </w:t>
            </w:r>
            <w:r w:rsidR="00231C83" w:rsidRPr="00F80485">
              <w:rPr>
                <w:sz w:val="18"/>
                <w:szCs w:val="18"/>
                <w:rPrChange w:id="88" w:author="Dalton Solano dos Reis" w:date="2024-06-26T08:32:00Z">
                  <w:rPr/>
                </w:rPrChange>
              </w:rPr>
              <w:t xml:space="preserve">são: menu de navegação para preparação ou início do jogo, renderização em Realidade Aumentada (RA) de objetos ou animais a partir de marcadores presentes no tabuleiro </w:t>
            </w:r>
            <w:proofErr w:type="spellStart"/>
            <w:r w:rsidR="00231C83" w:rsidRPr="00F80485">
              <w:rPr>
                <w:sz w:val="18"/>
                <w:szCs w:val="18"/>
                <w:rPrChange w:id="89" w:author="Dalton Solano dos Reis" w:date="2024-06-26T08:32:00Z">
                  <w:rPr/>
                </w:rPrChange>
              </w:rPr>
              <w:t>Alfabetiz-AR</w:t>
            </w:r>
            <w:proofErr w:type="spellEnd"/>
            <w:r w:rsidR="00231C83" w:rsidRPr="00F80485">
              <w:rPr>
                <w:sz w:val="18"/>
                <w:szCs w:val="18"/>
                <w:rPrChange w:id="90" w:author="Dalton Solano dos Reis" w:date="2024-06-26T08:32:00Z">
                  <w:rPr/>
                </w:rPrChange>
              </w:rPr>
              <w:t>, renderização em RA de letras utilizando marcadores individuais</w:t>
            </w:r>
            <w:r w:rsidR="009C69BF" w:rsidRPr="00F80485">
              <w:rPr>
                <w:sz w:val="18"/>
                <w:szCs w:val="18"/>
                <w:rPrChange w:id="91" w:author="Dalton Solano dos Reis" w:date="2024-06-26T08:32:00Z">
                  <w:rPr/>
                </w:rPrChange>
              </w:rPr>
              <w:t xml:space="preserve"> e</w:t>
            </w:r>
            <w:r w:rsidR="00231C83" w:rsidRPr="00F80485">
              <w:rPr>
                <w:sz w:val="18"/>
                <w:szCs w:val="18"/>
                <w:rPrChange w:id="92" w:author="Dalton Solano dos Reis" w:date="2024-06-26T08:32:00Z">
                  <w:rPr/>
                </w:rPrChange>
              </w:rPr>
              <w:t xml:space="preserve"> validação de resposta correta ou incorreta para cada etapa do tabuleiro.</w:t>
            </w:r>
          </w:p>
        </w:tc>
      </w:tr>
      <w:tr w:rsidR="001D3D0F" w14:paraId="05E21867" w14:textId="77777777" w:rsidTr="004B4058">
        <w:tc>
          <w:tcPr>
            <w:tcW w:w="1701" w:type="dxa"/>
            <w:shd w:val="clear" w:color="auto" w:fill="auto"/>
          </w:tcPr>
          <w:p w14:paraId="1CA1D619" w14:textId="77777777" w:rsidR="001D3D0F" w:rsidRPr="00F80485" w:rsidRDefault="001D3D0F" w:rsidP="004B4058">
            <w:pPr>
              <w:pStyle w:val="TF-TEXTO-QUADRO"/>
              <w:rPr>
                <w:sz w:val="18"/>
                <w:szCs w:val="18"/>
                <w:rPrChange w:id="93" w:author="Dalton Solano dos Reis" w:date="2024-06-26T08:32:00Z">
                  <w:rPr/>
                </w:rPrChange>
              </w:rPr>
            </w:pPr>
            <w:r w:rsidRPr="00F80485">
              <w:rPr>
                <w:sz w:val="18"/>
                <w:szCs w:val="18"/>
                <w:rPrChange w:id="94" w:author="Dalton Solano dos Reis" w:date="2024-06-26T08:32:00Z">
                  <w:rPr/>
                </w:rPrChange>
              </w:rPr>
              <w:t>Ferramentas de desenvolvimento</w:t>
            </w:r>
          </w:p>
        </w:tc>
        <w:tc>
          <w:tcPr>
            <w:tcW w:w="7970" w:type="dxa"/>
            <w:shd w:val="clear" w:color="auto" w:fill="auto"/>
          </w:tcPr>
          <w:p w14:paraId="079F508E" w14:textId="2B3C8B53" w:rsidR="001D3D0F" w:rsidRPr="00F80485" w:rsidRDefault="001D3D0F" w:rsidP="004B4058">
            <w:pPr>
              <w:pStyle w:val="TF-TEXTO-QUADRO"/>
              <w:rPr>
                <w:sz w:val="18"/>
                <w:szCs w:val="18"/>
                <w:rPrChange w:id="95" w:author="Dalton Solano dos Reis" w:date="2024-06-26T08:32:00Z">
                  <w:rPr/>
                </w:rPrChange>
              </w:rPr>
            </w:pPr>
            <w:r w:rsidRPr="00F80485">
              <w:rPr>
                <w:sz w:val="18"/>
                <w:szCs w:val="18"/>
                <w:rPrChange w:id="96" w:author="Dalton Solano dos Reis" w:date="2024-06-26T08:32:00Z">
                  <w:rPr/>
                </w:rPrChange>
              </w:rPr>
              <w:t xml:space="preserve">Foram utilizados o </w:t>
            </w:r>
            <w:r w:rsidRPr="00F80485">
              <w:rPr>
                <w:i/>
                <w:iCs/>
                <w:sz w:val="18"/>
                <w:szCs w:val="18"/>
                <w:rPrChange w:id="97" w:author="Dalton Solano dos Reis" w:date="2024-06-26T08:32:00Z">
                  <w:rPr/>
                </w:rPrChange>
              </w:rPr>
              <w:t>framework</w:t>
            </w:r>
            <w:r w:rsidRPr="00F80485">
              <w:rPr>
                <w:sz w:val="18"/>
                <w:szCs w:val="18"/>
                <w:rPrChange w:id="98" w:author="Dalton Solano dos Reis" w:date="2024-06-26T08:32:00Z">
                  <w:rPr/>
                </w:rPrChange>
              </w:rPr>
              <w:t xml:space="preserve"> Unity, </w:t>
            </w:r>
            <w:r w:rsidR="00A10AF4" w:rsidRPr="00F80485">
              <w:rPr>
                <w:sz w:val="18"/>
                <w:szCs w:val="18"/>
                <w:rPrChange w:id="99" w:author="Dalton Solano dos Reis" w:date="2024-06-26T08:32:00Z">
                  <w:rPr/>
                </w:rPrChange>
              </w:rPr>
              <w:t>o Vuforia SDK</w:t>
            </w:r>
            <w:r w:rsidRPr="00F80485">
              <w:rPr>
                <w:sz w:val="18"/>
                <w:szCs w:val="18"/>
                <w:rPrChange w:id="100" w:author="Dalton Solano dos Reis" w:date="2024-06-26T08:32:00Z">
                  <w:rPr/>
                </w:rPrChange>
              </w:rPr>
              <w:t xml:space="preserve"> e o Blender.</w:t>
            </w:r>
          </w:p>
        </w:tc>
      </w:tr>
      <w:tr w:rsidR="001D3D0F" w14:paraId="357BB702" w14:textId="77777777" w:rsidTr="004B4058">
        <w:tc>
          <w:tcPr>
            <w:tcW w:w="1701" w:type="dxa"/>
            <w:shd w:val="clear" w:color="auto" w:fill="auto"/>
          </w:tcPr>
          <w:p w14:paraId="4DCEDF77" w14:textId="77777777" w:rsidR="001D3D0F" w:rsidRPr="00F80485" w:rsidRDefault="001D3D0F" w:rsidP="004B4058">
            <w:pPr>
              <w:pStyle w:val="TF-TEXTO-QUADRO"/>
              <w:rPr>
                <w:sz w:val="18"/>
                <w:szCs w:val="18"/>
                <w:rPrChange w:id="101" w:author="Dalton Solano dos Reis" w:date="2024-06-26T08:32:00Z">
                  <w:rPr/>
                </w:rPrChange>
              </w:rPr>
            </w:pPr>
            <w:r w:rsidRPr="00F80485">
              <w:rPr>
                <w:sz w:val="18"/>
                <w:szCs w:val="18"/>
                <w:rPrChange w:id="102" w:author="Dalton Solano dos Reis" w:date="2024-06-26T08:32:00Z">
                  <w:rPr/>
                </w:rPrChange>
              </w:rPr>
              <w:t>Resultados e conclusões</w:t>
            </w:r>
          </w:p>
        </w:tc>
        <w:tc>
          <w:tcPr>
            <w:tcW w:w="7970" w:type="dxa"/>
            <w:shd w:val="clear" w:color="auto" w:fill="auto"/>
          </w:tcPr>
          <w:p w14:paraId="145FACFA" w14:textId="39A45DC0" w:rsidR="003D7AD9" w:rsidRPr="00F80485" w:rsidRDefault="003D7AD9" w:rsidP="003D7AD9">
            <w:pPr>
              <w:pStyle w:val="TF-TEXTO-QUADRO"/>
              <w:rPr>
                <w:sz w:val="18"/>
                <w:szCs w:val="18"/>
                <w:rPrChange w:id="103" w:author="Dalton Solano dos Reis" w:date="2024-06-26T08:32:00Z">
                  <w:rPr/>
                </w:rPrChange>
              </w:rPr>
            </w:pPr>
            <w:r w:rsidRPr="00F80485">
              <w:rPr>
                <w:sz w:val="18"/>
                <w:szCs w:val="18"/>
                <w:rPrChange w:id="104" w:author="Dalton Solano dos Reis" w:date="2024-06-26T08:32:00Z">
                  <w:rPr/>
                </w:rPrChange>
              </w:rPr>
              <w:t xml:space="preserve">Cinco professoras de ensino fundamental </w:t>
            </w:r>
            <w:del w:id="105" w:author="Dalton Solano dos Reis" w:date="2024-06-26T08:35:00Z">
              <w:r w:rsidRPr="00F80485" w:rsidDel="00773951">
                <w:rPr>
                  <w:sz w:val="18"/>
                  <w:szCs w:val="18"/>
                  <w:rPrChange w:id="106" w:author="Dalton Solano dos Reis" w:date="2024-06-26T08:32:00Z">
                    <w:rPr/>
                  </w:rPrChange>
                </w:rPr>
                <w:delText xml:space="preserve">foram entrevistadas após </w:delText>
              </w:r>
            </w:del>
            <w:r w:rsidRPr="00F80485">
              <w:rPr>
                <w:sz w:val="18"/>
                <w:szCs w:val="18"/>
                <w:rPrChange w:id="107" w:author="Dalton Solano dos Reis" w:date="2024-06-26T08:32:00Z">
                  <w:rPr/>
                </w:rPrChange>
              </w:rPr>
              <w:t>realizarem testes práticos com o aplicativo</w:t>
            </w:r>
            <w:del w:id="108" w:author="Dalton Solano dos Reis" w:date="2024-06-26T08:35:00Z">
              <w:r w:rsidRPr="00F80485" w:rsidDel="00773951">
                <w:rPr>
                  <w:sz w:val="18"/>
                  <w:szCs w:val="18"/>
                  <w:rPrChange w:id="109" w:author="Dalton Solano dos Reis" w:date="2024-06-26T08:32:00Z">
                    <w:rPr/>
                  </w:rPrChange>
                </w:rPr>
                <w:delText>. Após</w:delText>
              </w:r>
            </w:del>
            <w:ins w:id="110" w:author="Dalton Solano dos Reis" w:date="2024-06-26T08:35:00Z">
              <w:r w:rsidR="00773951">
                <w:rPr>
                  <w:sz w:val="18"/>
                  <w:szCs w:val="18"/>
                </w:rPr>
                <w:t xml:space="preserve"> e</w:t>
              </w:r>
            </w:ins>
            <w:r w:rsidRPr="00F80485">
              <w:rPr>
                <w:sz w:val="18"/>
                <w:szCs w:val="18"/>
                <w:rPrChange w:id="111" w:author="Dalton Solano dos Reis" w:date="2024-06-26T08:32:00Z">
                  <w:rPr/>
                </w:rPrChange>
              </w:rPr>
              <w:t xml:space="preserve"> responder</w:t>
            </w:r>
            <w:ins w:id="112" w:author="Dalton Solano dos Reis" w:date="2024-06-26T08:35:00Z">
              <w:r w:rsidR="00773951">
                <w:rPr>
                  <w:sz w:val="18"/>
                  <w:szCs w:val="18"/>
                </w:rPr>
                <w:t>a</w:t>
              </w:r>
            </w:ins>
            <w:del w:id="113" w:author="Dalton Solano dos Reis" w:date="2024-06-26T08:35:00Z">
              <w:r w:rsidRPr="00F80485" w:rsidDel="00773951">
                <w:rPr>
                  <w:sz w:val="18"/>
                  <w:szCs w:val="18"/>
                  <w:rPrChange w:id="114" w:author="Dalton Solano dos Reis" w:date="2024-06-26T08:32:00Z">
                    <w:rPr/>
                  </w:rPrChange>
                </w:rPr>
                <w:delText>e</w:delText>
              </w:r>
            </w:del>
            <w:r w:rsidRPr="00F80485">
              <w:rPr>
                <w:sz w:val="18"/>
                <w:szCs w:val="18"/>
                <w:rPrChange w:id="115" w:author="Dalton Solano dos Reis" w:date="2024-06-26T08:32:00Z">
                  <w:rPr/>
                </w:rPrChange>
              </w:rPr>
              <w:t xml:space="preserve">m a </w:t>
            </w:r>
            <w:del w:id="116" w:author="Dalton Solano dos Reis" w:date="2024-06-26T08:35:00Z">
              <w:r w:rsidRPr="00F80485" w:rsidDel="00773951">
                <w:rPr>
                  <w:sz w:val="18"/>
                  <w:szCs w:val="18"/>
                  <w:rPrChange w:id="117" w:author="Dalton Solano dos Reis" w:date="2024-06-26T08:32:00Z">
                    <w:rPr/>
                  </w:rPrChange>
                </w:rPr>
                <w:delText xml:space="preserve">diversas </w:delText>
              </w:r>
            </w:del>
            <w:r w:rsidRPr="00F80485">
              <w:rPr>
                <w:sz w:val="18"/>
                <w:szCs w:val="18"/>
                <w:rPrChange w:id="118" w:author="Dalton Solano dos Reis" w:date="2024-06-26T08:32:00Z">
                  <w:rPr/>
                </w:rPrChange>
              </w:rPr>
              <w:t>questões de análise da qualidade</w:t>
            </w:r>
            <w:del w:id="119" w:author="Dalton Solano dos Reis" w:date="2024-06-26T08:35:00Z">
              <w:r w:rsidRPr="00F80485" w:rsidDel="00773951">
                <w:rPr>
                  <w:sz w:val="18"/>
                  <w:szCs w:val="18"/>
                  <w:rPrChange w:id="120" w:author="Dalton Solano dos Reis" w:date="2024-06-26T08:32:00Z">
                    <w:rPr/>
                  </w:rPrChange>
                </w:rPr>
                <w:delText xml:space="preserve"> do aplicativo</w:delText>
              </w:r>
            </w:del>
            <w:del w:id="121" w:author="Dalton Solano dos Reis" w:date="2024-06-26T08:36:00Z">
              <w:r w:rsidRPr="00F80485" w:rsidDel="00773951">
                <w:rPr>
                  <w:sz w:val="18"/>
                  <w:szCs w:val="18"/>
                  <w:rPrChange w:id="122" w:author="Dalton Solano dos Reis" w:date="2024-06-26T08:32:00Z">
                    <w:rPr/>
                  </w:rPrChange>
                </w:rPr>
                <w:delText xml:space="preserve">, Lima </w:delText>
              </w:r>
              <w:r w:rsidRPr="00F80485" w:rsidDel="00773951">
                <w:rPr>
                  <w:i/>
                  <w:iCs/>
                  <w:sz w:val="18"/>
                  <w:szCs w:val="18"/>
                  <w:rPrChange w:id="123" w:author="Dalton Solano dos Reis" w:date="2024-06-26T08:32:00Z">
                    <w:rPr/>
                  </w:rPrChange>
                </w:rPr>
                <w:delText>et al.</w:delText>
              </w:r>
              <w:r w:rsidRPr="00F80485" w:rsidDel="00773951">
                <w:rPr>
                  <w:sz w:val="18"/>
                  <w:szCs w:val="18"/>
                  <w:rPrChange w:id="124" w:author="Dalton Solano dos Reis" w:date="2024-06-26T08:32:00Z">
                    <w:rPr/>
                  </w:rPrChange>
                </w:rPr>
                <w:delText xml:space="preserve"> (2023) </w:delText>
              </w:r>
            </w:del>
            <w:ins w:id="125" w:author="Dalton Solano dos Reis" w:date="2024-06-26T08:36:00Z">
              <w:r w:rsidR="00773951">
                <w:rPr>
                  <w:sz w:val="18"/>
                  <w:szCs w:val="18"/>
                </w:rPr>
                <w:t xml:space="preserve">. Eles </w:t>
              </w:r>
            </w:ins>
            <w:del w:id="126" w:author="Dalton Solano dos Reis" w:date="2024-06-26T08:36:00Z">
              <w:r w:rsidRPr="00F80485" w:rsidDel="00773951">
                <w:rPr>
                  <w:sz w:val="18"/>
                  <w:szCs w:val="18"/>
                  <w:rPrChange w:id="127" w:author="Dalton Solano dos Reis" w:date="2024-06-26T08:32:00Z">
                    <w:rPr/>
                  </w:rPrChange>
                </w:rPr>
                <w:delText xml:space="preserve">concluem </w:delText>
              </w:r>
            </w:del>
            <w:ins w:id="128" w:author="Dalton Solano dos Reis" w:date="2024-06-26T08:36:00Z">
              <w:r w:rsidR="00773951">
                <w:rPr>
                  <w:sz w:val="18"/>
                  <w:szCs w:val="18"/>
                </w:rPr>
                <w:t xml:space="preserve">concluíram </w:t>
              </w:r>
            </w:ins>
            <w:r w:rsidR="000F1507" w:rsidRPr="00F80485">
              <w:rPr>
                <w:sz w:val="18"/>
                <w:szCs w:val="18"/>
                <w:rPrChange w:id="129" w:author="Dalton Solano dos Reis" w:date="2024-06-26T08:32:00Z">
                  <w:rPr/>
                </w:rPrChange>
              </w:rPr>
              <w:t xml:space="preserve">que o aplicativo </w:t>
            </w:r>
            <w:del w:id="130" w:author="Dalton Solano dos Reis" w:date="2024-06-26T08:36:00Z">
              <w:r w:rsidR="000F1507" w:rsidRPr="00F80485" w:rsidDel="00773951">
                <w:rPr>
                  <w:sz w:val="18"/>
                  <w:szCs w:val="18"/>
                  <w:rPrChange w:id="131" w:author="Dalton Solano dos Reis" w:date="2024-06-26T08:32:00Z">
                    <w:rPr/>
                  </w:rPrChange>
                </w:rPr>
                <w:delText xml:space="preserve">desenvolvido </w:delText>
              </w:r>
            </w:del>
            <w:r w:rsidR="000F1507" w:rsidRPr="00F80485">
              <w:rPr>
                <w:sz w:val="18"/>
                <w:szCs w:val="18"/>
                <w:rPrChange w:id="132" w:author="Dalton Solano dos Reis" w:date="2024-06-26T08:32:00Z">
                  <w:rPr/>
                </w:rPrChange>
              </w:rPr>
              <w:t>tem muitos aspectos positivos, como a capacidade de captar a atenção dos alunos, motivar</w:t>
            </w:r>
            <w:del w:id="133" w:author="Dalton Solano dos Reis" w:date="2024-06-26T08:36:00Z">
              <w:r w:rsidR="000F1507" w:rsidRPr="00F80485" w:rsidDel="00773951">
                <w:rPr>
                  <w:sz w:val="18"/>
                  <w:szCs w:val="18"/>
                  <w:rPrChange w:id="134" w:author="Dalton Solano dos Reis" w:date="2024-06-26T08:32:00Z">
                    <w:rPr/>
                  </w:rPrChange>
                </w:rPr>
                <w:delText xml:space="preserve"> as crianças</w:delText>
              </w:r>
            </w:del>
            <w:r w:rsidR="000F1507" w:rsidRPr="00F80485">
              <w:rPr>
                <w:sz w:val="18"/>
                <w:szCs w:val="18"/>
                <w:rPrChange w:id="135" w:author="Dalton Solano dos Reis" w:date="2024-06-26T08:32:00Z">
                  <w:rPr/>
                </w:rPrChange>
              </w:rPr>
              <w:t xml:space="preserve">, ser integrado ao plano de ensino e apresentar uma linguagem clara e objetiva. </w:t>
            </w:r>
            <w:del w:id="136" w:author="Dalton Solano dos Reis" w:date="2024-06-26T08:37:00Z">
              <w:r w:rsidR="000C123F" w:rsidRPr="00F80485" w:rsidDel="00773951">
                <w:rPr>
                  <w:sz w:val="18"/>
                  <w:szCs w:val="18"/>
                  <w:rPrChange w:id="137" w:author="Dalton Solano dos Reis" w:date="2024-06-26T08:32:00Z">
                    <w:rPr/>
                  </w:rPrChange>
                </w:rPr>
                <w:delText>Além disso, destacam-se alguns aspectos que a</w:delText>
              </w:r>
            </w:del>
            <w:ins w:id="138" w:author="Dalton Solano dos Reis" w:date="2024-06-26T08:37:00Z">
              <w:r w:rsidR="00773951">
                <w:rPr>
                  <w:sz w:val="18"/>
                  <w:szCs w:val="18"/>
                </w:rPr>
                <w:t>A</w:t>
              </w:r>
            </w:ins>
            <w:r w:rsidR="000C123F" w:rsidRPr="00F80485">
              <w:rPr>
                <w:sz w:val="18"/>
                <w:szCs w:val="18"/>
                <w:rPrChange w:id="139" w:author="Dalton Solano dos Reis" w:date="2024-06-26T08:32:00Z">
                  <w:rPr/>
                </w:rPrChange>
              </w:rPr>
              <w:t xml:space="preserve">presentaram </w:t>
            </w:r>
            <w:ins w:id="140" w:author="Dalton Solano dos Reis" w:date="2024-06-26T08:37:00Z">
              <w:r w:rsidR="00773951">
                <w:rPr>
                  <w:sz w:val="18"/>
                  <w:szCs w:val="18"/>
                </w:rPr>
                <w:t xml:space="preserve">algumas </w:t>
              </w:r>
            </w:ins>
            <w:r w:rsidR="000C123F" w:rsidRPr="00F80485">
              <w:rPr>
                <w:sz w:val="18"/>
                <w:szCs w:val="18"/>
                <w:rPrChange w:id="141" w:author="Dalton Solano dos Reis" w:date="2024-06-26T08:32:00Z">
                  <w:rPr/>
                </w:rPrChange>
              </w:rPr>
              <w:t>fragilidades e necessitam de aperfeiçoamento, principalmente o desenvolvimento de um mecanismo que permita uma maior interação entre os alunos e uma melhor contextualização do conteúdo em relação ao dia a dia dos estudantes.</w:t>
            </w:r>
          </w:p>
        </w:tc>
      </w:tr>
    </w:tbl>
    <w:p w14:paraId="077B6BF2" w14:textId="66288671" w:rsidR="001D3D0F" w:rsidRPr="002A4B8B" w:rsidRDefault="001D3D0F">
      <w:pPr>
        <w:pStyle w:val="TF-FONTE"/>
        <w:pPrChange w:id="142" w:author="Dalton Solano dos Reis" w:date="2024-06-26T08:37:00Z">
          <w:pPr>
            <w:pStyle w:val="TF-FIGURA"/>
          </w:pPr>
        </w:pPrChange>
      </w:pPr>
      <w:r w:rsidRPr="002A4B8B">
        <w:t>Fonte: elaborado pelo autor.</w:t>
      </w:r>
    </w:p>
    <w:p w14:paraId="3B2D3035" w14:textId="69E61F23" w:rsidR="002A4B8B" w:rsidRDefault="00231C83" w:rsidP="002A4B8B">
      <w:pPr>
        <w:pStyle w:val="TF-TEXTO"/>
      </w:pPr>
      <w:r>
        <w:lastRenderedPageBreak/>
        <w:t xml:space="preserve">As principais funcionalidades giram em torno do tabuleiro </w:t>
      </w:r>
      <w:proofErr w:type="spellStart"/>
      <w:r>
        <w:t>Alfabetiz-AR</w:t>
      </w:r>
      <w:proofErr w:type="spellEnd"/>
      <w:r>
        <w:t xml:space="preserve"> (Figura </w:t>
      </w:r>
      <w:r w:rsidR="00365244">
        <w:t>6</w:t>
      </w:r>
      <w:r>
        <w:t xml:space="preserve">). Nele, uma trilha com diversas etapas é disponibilizada. Cada etapa possui um marcador, que exibirá um objeto ou animal, e um espaço vago em que se exige do usuário que ele informe qual letra é a inicial do nome daquele elemento. O usuário utiliza marcadores, onde cada um corresponde a uma letra do alfabeto, para responder qual a letra correta em cada etapa a partir do posicionamento desse marcador no espaço vago. Ao errar, uma voz anuncia em 3 variantes diferentes de mensagem que a resposta está errada, e, ao acertar, existem 23 variações distintas de mensagens de voz para anunciar o acerto (LIMA </w:t>
      </w:r>
      <w:r w:rsidR="002966C1" w:rsidRPr="002966C1">
        <w:rPr>
          <w:i/>
          <w:iCs/>
          <w:rPrChange w:id="143" w:author="Dalton Solano dos Reis" w:date="2024-06-26T08:08:00Z">
            <w:rPr/>
          </w:rPrChange>
        </w:rPr>
        <w:t>et al</w:t>
      </w:r>
      <w:r>
        <w:t>., 2023).</w:t>
      </w:r>
    </w:p>
    <w:p w14:paraId="4F9F2CA2" w14:textId="7F3E3574" w:rsidR="002A4B8B" w:rsidRPr="00F3649F" w:rsidRDefault="002A4B8B" w:rsidP="002A4B8B">
      <w:pPr>
        <w:pStyle w:val="TF-LEGENDA"/>
      </w:pPr>
      <w:r>
        <w:t xml:space="preserve">Figura </w:t>
      </w:r>
      <w:r w:rsidR="00365244">
        <w:t>6</w:t>
      </w:r>
      <w:r>
        <w:t xml:space="preserve"> </w:t>
      </w:r>
      <w:r w:rsidRPr="00F3649F">
        <w:t>–</w:t>
      </w:r>
      <w:r>
        <w:t xml:space="preserve"> Tabuleiro </w:t>
      </w:r>
      <w:proofErr w:type="spellStart"/>
      <w:r>
        <w:t>Alfabetiz-AR</w:t>
      </w:r>
      <w:proofErr w:type="spellEnd"/>
      <w:del w:id="144" w:author="Dalton Solano dos Reis" w:date="2024-06-26T08:08:00Z">
        <w:r w:rsidDel="002966C1">
          <w:delText>.</w:delText>
        </w:r>
      </w:del>
    </w:p>
    <w:p w14:paraId="2880295B" w14:textId="1C21A52C" w:rsidR="002A4B8B" w:rsidRPr="00C458D3" w:rsidRDefault="002A4B8B" w:rsidP="002A4B8B">
      <w:pPr>
        <w:pStyle w:val="TF-FIGURA"/>
        <w:rPr>
          <w:highlight w:val="yellow"/>
        </w:rPr>
      </w:pPr>
      <w:r>
        <w:rPr>
          <w:noProof/>
        </w:rPr>
        <w:drawing>
          <wp:inline distT="0" distB="0" distL="0" distR="0" wp14:anchorId="1B45CEEF" wp14:editId="4D533D07">
            <wp:extent cx="4775757" cy="3688080"/>
            <wp:effectExtent l="0" t="0" r="0" b="0"/>
            <wp:docPr id="1089575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1413" cy="3700170"/>
                    </a:xfrm>
                    <a:prstGeom prst="rect">
                      <a:avLst/>
                    </a:prstGeom>
                    <a:noFill/>
                    <a:ln>
                      <a:noFill/>
                    </a:ln>
                  </pic:spPr>
                </pic:pic>
              </a:graphicData>
            </a:graphic>
          </wp:inline>
        </w:drawing>
      </w:r>
    </w:p>
    <w:p w14:paraId="111843DE" w14:textId="0EC29EF1" w:rsidR="002A4B8B" w:rsidRPr="002A4B8B" w:rsidRDefault="002A4B8B" w:rsidP="002A4B8B">
      <w:pPr>
        <w:pStyle w:val="TF-FONTE"/>
      </w:pPr>
      <w:r w:rsidRPr="00F3649F">
        <w:t xml:space="preserve">Fonte: </w:t>
      </w:r>
      <w:r>
        <w:t>Lima et al.</w:t>
      </w:r>
      <w:r w:rsidRPr="00F3649F">
        <w:t xml:space="preserve"> (20</w:t>
      </w:r>
      <w:r>
        <w:t>23</w:t>
      </w:r>
      <w:r w:rsidRPr="00F3649F">
        <w:t>).</w:t>
      </w:r>
    </w:p>
    <w:p w14:paraId="7381D6B6" w14:textId="1CB709B6" w:rsidR="001366DD" w:rsidRPr="001B7764" w:rsidRDefault="001366DD" w:rsidP="001366DD">
      <w:pPr>
        <w:pStyle w:val="TF-LEGENDA"/>
      </w:pPr>
      <w:r>
        <w:t xml:space="preserve">Quadro </w:t>
      </w:r>
      <w:r w:rsidR="00280845">
        <w:t>3</w:t>
      </w:r>
      <w:r>
        <w:t xml:space="preserve"> – Merge Explorer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1"/>
        <w:gridCol w:w="7970"/>
      </w:tblGrid>
      <w:tr w:rsidR="001366DD" w14:paraId="6B6686B8" w14:textId="77777777" w:rsidTr="00985317">
        <w:tc>
          <w:tcPr>
            <w:tcW w:w="1701" w:type="dxa"/>
            <w:shd w:val="clear" w:color="auto" w:fill="auto"/>
          </w:tcPr>
          <w:p w14:paraId="5716EA78" w14:textId="77777777" w:rsidR="001366DD" w:rsidRPr="00F80485" w:rsidRDefault="001366DD" w:rsidP="00985317">
            <w:pPr>
              <w:pStyle w:val="TF-TEXTO-QUADRO"/>
              <w:rPr>
                <w:sz w:val="18"/>
                <w:szCs w:val="18"/>
                <w:rPrChange w:id="145" w:author="Dalton Solano dos Reis" w:date="2024-06-26T08:32:00Z">
                  <w:rPr/>
                </w:rPrChange>
              </w:rPr>
            </w:pPr>
            <w:r w:rsidRPr="00F80485">
              <w:rPr>
                <w:sz w:val="18"/>
                <w:szCs w:val="18"/>
                <w:rPrChange w:id="146" w:author="Dalton Solano dos Reis" w:date="2024-06-26T08:32:00Z">
                  <w:rPr/>
                </w:rPrChange>
              </w:rPr>
              <w:t>Referência</w:t>
            </w:r>
          </w:p>
        </w:tc>
        <w:tc>
          <w:tcPr>
            <w:tcW w:w="7970" w:type="dxa"/>
            <w:shd w:val="clear" w:color="auto" w:fill="auto"/>
          </w:tcPr>
          <w:p w14:paraId="252DDC3B" w14:textId="4BDA98EB" w:rsidR="001366DD" w:rsidRPr="00F80485" w:rsidRDefault="00722558" w:rsidP="00985317">
            <w:pPr>
              <w:pStyle w:val="TF-TEXTO-QUADRO"/>
              <w:rPr>
                <w:sz w:val="18"/>
                <w:szCs w:val="18"/>
                <w:rPrChange w:id="147" w:author="Dalton Solano dos Reis" w:date="2024-06-26T08:32:00Z">
                  <w:rPr/>
                </w:rPrChange>
              </w:rPr>
            </w:pPr>
            <w:r w:rsidRPr="00F80485">
              <w:rPr>
                <w:sz w:val="18"/>
                <w:szCs w:val="18"/>
                <w:rPrChange w:id="148" w:author="Dalton Solano dos Reis" w:date="2024-06-26T08:32:00Z">
                  <w:rPr/>
                </w:rPrChange>
              </w:rPr>
              <w:t>Merge EDU</w:t>
            </w:r>
            <w:r w:rsidR="001366DD" w:rsidRPr="00F80485">
              <w:rPr>
                <w:sz w:val="18"/>
                <w:szCs w:val="18"/>
                <w:rPrChange w:id="149" w:author="Dalton Solano dos Reis" w:date="2024-06-26T08:32:00Z">
                  <w:rPr/>
                </w:rPrChange>
              </w:rPr>
              <w:t xml:space="preserve"> (20</w:t>
            </w:r>
            <w:r w:rsidRPr="00F80485">
              <w:rPr>
                <w:sz w:val="18"/>
                <w:szCs w:val="18"/>
                <w:rPrChange w:id="150" w:author="Dalton Solano dos Reis" w:date="2024-06-26T08:32:00Z">
                  <w:rPr/>
                </w:rPrChange>
              </w:rPr>
              <w:t>19a</w:t>
            </w:r>
            <w:r w:rsidR="001366DD" w:rsidRPr="00F80485">
              <w:rPr>
                <w:sz w:val="18"/>
                <w:szCs w:val="18"/>
                <w:rPrChange w:id="151" w:author="Dalton Solano dos Reis" w:date="2024-06-26T08:32:00Z">
                  <w:rPr/>
                </w:rPrChange>
              </w:rPr>
              <w:t>).</w:t>
            </w:r>
          </w:p>
        </w:tc>
      </w:tr>
      <w:tr w:rsidR="001366DD" w14:paraId="220790CF" w14:textId="77777777" w:rsidTr="00985317">
        <w:tc>
          <w:tcPr>
            <w:tcW w:w="1701" w:type="dxa"/>
            <w:shd w:val="clear" w:color="auto" w:fill="auto"/>
          </w:tcPr>
          <w:p w14:paraId="574B1F07" w14:textId="77777777" w:rsidR="001366DD" w:rsidRPr="00F80485" w:rsidRDefault="001366DD" w:rsidP="00985317">
            <w:pPr>
              <w:pStyle w:val="TF-TEXTO-QUADRO"/>
              <w:rPr>
                <w:sz w:val="18"/>
                <w:szCs w:val="18"/>
                <w:rPrChange w:id="152" w:author="Dalton Solano dos Reis" w:date="2024-06-26T08:32:00Z">
                  <w:rPr/>
                </w:rPrChange>
              </w:rPr>
            </w:pPr>
            <w:r w:rsidRPr="00F80485">
              <w:rPr>
                <w:sz w:val="18"/>
                <w:szCs w:val="18"/>
                <w:rPrChange w:id="153" w:author="Dalton Solano dos Reis" w:date="2024-06-26T08:32:00Z">
                  <w:rPr/>
                </w:rPrChange>
              </w:rPr>
              <w:t>Objetivos</w:t>
            </w:r>
          </w:p>
        </w:tc>
        <w:tc>
          <w:tcPr>
            <w:tcW w:w="7970" w:type="dxa"/>
            <w:shd w:val="clear" w:color="auto" w:fill="auto"/>
          </w:tcPr>
          <w:p w14:paraId="77F235D1" w14:textId="2752B9AB" w:rsidR="001366DD" w:rsidRPr="00F80485" w:rsidRDefault="00722558" w:rsidP="00985317">
            <w:pPr>
              <w:pStyle w:val="TF-TEXTO-QUADRO"/>
              <w:rPr>
                <w:sz w:val="18"/>
                <w:szCs w:val="18"/>
                <w:rPrChange w:id="154" w:author="Dalton Solano dos Reis" w:date="2024-06-26T08:32:00Z">
                  <w:rPr/>
                </w:rPrChange>
              </w:rPr>
            </w:pPr>
            <w:r w:rsidRPr="00F80485">
              <w:rPr>
                <w:sz w:val="18"/>
                <w:szCs w:val="18"/>
                <w:rPrChange w:id="155" w:author="Dalton Solano dos Reis" w:date="2024-06-26T08:32:00Z">
                  <w:rPr/>
                </w:rPrChange>
              </w:rPr>
              <w:t>Ser um instrumento de ensino de várias áreas da ciência utilizando imagens em 3D e em Realidade Aumentada</w:t>
            </w:r>
            <w:r w:rsidR="001366DD" w:rsidRPr="00F80485">
              <w:rPr>
                <w:sz w:val="18"/>
                <w:szCs w:val="18"/>
                <w:rPrChange w:id="156" w:author="Dalton Solano dos Reis" w:date="2024-06-26T08:32:00Z">
                  <w:rPr/>
                </w:rPrChange>
              </w:rPr>
              <w:t>.</w:t>
            </w:r>
            <w:r w:rsidR="008A5E23" w:rsidRPr="00F80485">
              <w:rPr>
                <w:sz w:val="18"/>
                <w:szCs w:val="18"/>
                <w:rPrChange w:id="157" w:author="Dalton Solano dos Reis" w:date="2024-06-26T08:32:00Z">
                  <w:rPr/>
                </w:rPrChange>
              </w:rPr>
              <w:t xml:space="preserve"> O Merge Explorer possibilita a visualização e interação dos conceitos científicos para uma melhor retenção do conhecimento por parte dos estudantes (MERGE EDU, 2019a).</w:t>
            </w:r>
          </w:p>
        </w:tc>
      </w:tr>
      <w:tr w:rsidR="001366DD" w14:paraId="6B2B5085" w14:textId="77777777" w:rsidTr="00985317">
        <w:tc>
          <w:tcPr>
            <w:tcW w:w="1701" w:type="dxa"/>
            <w:shd w:val="clear" w:color="auto" w:fill="auto"/>
          </w:tcPr>
          <w:p w14:paraId="174B0EAC" w14:textId="77777777" w:rsidR="001366DD" w:rsidRPr="00F80485" w:rsidRDefault="001366DD" w:rsidP="00985317">
            <w:pPr>
              <w:pStyle w:val="TF-TEXTO-QUADRO"/>
              <w:rPr>
                <w:sz w:val="18"/>
                <w:szCs w:val="18"/>
                <w:rPrChange w:id="158" w:author="Dalton Solano dos Reis" w:date="2024-06-26T08:32:00Z">
                  <w:rPr/>
                </w:rPrChange>
              </w:rPr>
            </w:pPr>
            <w:r w:rsidRPr="00F80485">
              <w:rPr>
                <w:sz w:val="18"/>
                <w:szCs w:val="18"/>
                <w:rPrChange w:id="159" w:author="Dalton Solano dos Reis" w:date="2024-06-26T08:32:00Z">
                  <w:rPr/>
                </w:rPrChange>
              </w:rPr>
              <w:t>Principais funcionalidades</w:t>
            </w:r>
          </w:p>
        </w:tc>
        <w:tc>
          <w:tcPr>
            <w:tcW w:w="7970" w:type="dxa"/>
            <w:shd w:val="clear" w:color="auto" w:fill="auto"/>
          </w:tcPr>
          <w:p w14:paraId="3D907D7F" w14:textId="489DC393" w:rsidR="001366DD" w:rsidRPr="00F80485" w:rsidRDefault="00722558" w:rsidP="00722558">
            <w:pPr>
              <w:pStyle w:val="TF-TEXTO-QUADRO"/>
              <w:rPr>
                <w:sz w:val="18"/>
                <w:szCs w:val="18"/>
                <w:rPrChange w:id="160" w:author="Dalton Solano dos Reis" w:date="2024-06-26T08:32:00Z">
                  <w:rPr/>
                </w:rPrChange>
              </w:rPr>
            </w:pPr>
            <w:r w:rsidRPr="00F80485">
              <w:rPr>
                <w:sz w:val="18"/>
                <w:szCs w:val="18"/>
                <w:rPrChange w:id="161" w:author="Dalton Solano dos Reis" w:date="2024-06-26T08:32:00Z">
                  <w:rPr/>
                </w:rPrChange>
              </w:rPr>
              <w:t xml:space="preserve">Entre as atividades educativas disponíveis, três opções de visualização são disponibilizadas: 3D, 3D em Realidade Aumentada sem marcador e 3D em Realidade Aumentada com marcador. Nos casos em que se utiliza um marcador é necessário o </w:t>
            </w:r>
            <w:r w:rsidRPr="00F80485">
              <w:rPr>
                <w:rStyle w:val="TF-COURIER9"/>
                <w:szCs w:val="18"/>
              </w:rPr>
              <w:t>Cubo Merge</w:t>
            </w:r>
            <w:r w:rsidRPr="00F80485">
              <w:rPr>
                <w:sz w:val="18"/>
                <w:szCs w:val="18"/>
                <w:rPrChange w:id="162" w:author="Dalton Solano dos Reis" w:date="2024-06-26T08:32:00Z">
                  <w:rPr/>
                </w:rPrChange>
              </w:rPr>
              <w:t>, um cubo desenvolvido e vendido pela própria empresa proprietária do aplicativo.</w:t>
            </w:r>
            <w:r w:rsidR="008A5E23" w:rsidRPr="00F80485">
              <w:rPr>
                <w:sz w:val="18"/>
                <w:szCs w:val="18"/>
                <w:rPrChange w:id="163" w:author="Dalton Solano dos Reis" w:date="2024-06-26T08:32:00Z">
                  <w:rPr/>
                </w:rPrChange>
              </w:rPr>
              <w:t xml:space="preserve"> Além disso, o aplicativo possui </w:t>
            </w:r>
            <w:proofErr w:type="spellStart"/>
            <w:r w:rsidR="008A5E23" w:rsidRPr="00F80485">
              <w:rPr>
                <w:i/>
                <w:iCs/>
                <w:sz w:val="18"/>
                <w:szCs w:val="18"/>
                <w:rPrChange w:id="164" w:author="Dalton Solano dos Reis" w:date="2024-06-26T08:32:00Z">
                  <w:rPr>
                    <w:i/>
                    <w:iCs/>
                  </w:rPr>
                </w:rPrChange>
              </w:rPr>
              <w:t>quizzes</w:t>
            </w:r>
            <w:proofErr w:type="spellEnd"/>
            <w:r w:rsidR="008A5E23" w:rsidRPr="00F80485">
              <w:rPr>
                <w:sz w:val="18"/>
                <w:szCs w:val="18"/>
                <w:rPrChange w:id="165" w:author="Dalton Solano dos Reis" w:date="2024-06-26T08:32:00Z">
                  <w:rPr/>
                </w:rPrChange>
              </w:rPr>
              <w:t xml:space="preserve"> integrados a diferentes níveis de estudo que podem ser feitos após completar-se todas as simulações de um determinado tópico de ensino</w:t>
            </w:r>
            <w:r w:rsidR="00B825A8" w:rsidRPr="00F80485">
              <w:rPr>
                <w:sz w:val="18"/>
                <w:szCs w:val="18"/>
                <w:rPrChange w:id="166" w:author="Dalton Solano dos Reis" w:date="2024-06-26T08:32:00Z">
                  <w:rPr/>
                </w:rPrChange>
              </w:rPr>
              <w:t xml:space="preserve"> (MERGE EDU, 2019b)</w:t>
            </w:r>
            <w:r w:rsidR="008A5E23" w:rsidRPr="00F80485">
              <w:rPr>
                <w:sz w:val="18"/>
                <w:szCs w:val="18"/>
                <w:rPrChange w:id="167" w:author="Dalton Solano dos Reis" w:date="2024-06-26T08:32:00Z">
                  <w:rPr/>
                </w:rPrChange>
              </w:rPr>
              <w:t>.</w:t>
            </w:r>
          </w:p>
        </w:tc>
      </w:tr>
      <w:tr w:rsidR="001366DD" w14:paraId="38B63190" w14:textId="77777777" w:rsidTr="00985317">
        <w:tc>
          <w:tcPr>
            <w:tcW w:w="1701" w:type="dxa"/>
            <w:shd w:val="clear" w:color="auto" w:fill="auto"/>
          </w:tcPr>
          <w:p w14:paraId="77BCE0EB" w14:textId="77777777" w:rsidR="001366DD" w:rsidRPr="00F80485" w:rsidRDefault="001366DD" w:rsidP="00985317">
            <w:pPr>
              <w:pStyle w:val="TF-TEXTO-QUADRO"/>
              <w:rPr>
                <w:sz w:val="18"/>
                <w:szCs w:val="18"/>
                <w:rPrChange w:id="168" w:author="Dalton Solano dos Reis" w:date="2024-06-26T08:32:00Z">
                  <w:rPr/>
                </w:rPrChange>
              </w:rPr>
            </w:pPr>
            <w:r w:rsidRPr="00F80485">
              <w:rPr>
                <w:sz w:val="18"/>
                <w:szCs w:val="18"/>
                <w:rPrChange w:id="169" w:author="Dalton Solano dos Reis" w:date="2024-06-26T08:32:00Z">
                  <w:rPr/>
                </w:rPrChange>
              </w:rPr>
              <w:t>Ferramentas de desenvolvimento</w:t>
            </w:r>
          </w:p>
        </w:tc>
        <w:tc>
          <w:tcPr>
            <w:tcW w:w="7970" w:type="dxa"/>
            <w:shd w:val="clear" w:color="auto" w:fill="auto"/>
          </w:tcPr>
          <w:p w14:paraId="240D9913" w14:textId="0982B685" w:rsidR="001366DD" w:rsidRPr="00F80485" w:rsidRDefault="00722558" w:rsidP="00985317">
            <w:pPr>
              <w:pStyle w:val="TF-TEXTO-QUADRO"/>
              <w:rPr>
                <w:sz w:val="18"/>
                <w:szCs w:val="18"/>
                <w:rPrChange w:id="170" w:author="Dalton Solano dos Reis" w:date="2024-06-26T08:32:00Z">
                  <w:rPr/>
                </w:rPrChange>
              </w:rPr>
            </w:pPr>
            <w:r w:rsidRPr="00F80485">
              <w:rPr>
                <w:sz w:val="18"/>
                <w:szCs w:val="18"/>
                <w:rPrChange w:id="171" w:author="Dalton Solano dos Reis" w:date="2024-06-26T08:32:00Z">
                  <w:rPr/>
                </w:rPrChange>
              </w:rPr>
              <w:t>Sendo um aplicativo desenvolvido por uma empresa privada e com a maior parte de suas funcionalidades fornecidas mediante o pagamento de uma assinatura, não estão expostas publicamente as informações referentes às ferramentas de desenvolvimento do Merge Explorer.</w:t>
            </w:r>
          </w:p>
        </w:tc>
      </w:tr>
      <w:tr w:rsidR="001366DD" w14:paraId="1326564C" w14:textId="77777777" w:rsidTr="00985317">
        <w:tc>
          <w:tcPr>
            <w:tcW w:w="1701" w:type="dxa"/>
            <w:shd w:val="clear" w:color="auto" w:fill="auto"/>
          </w:tcPr>
          <w:p w14:paraId="40983BFA" w14:textId="77777777" w:rsidR="001366DD" w:rsidRPr="00F80485" w:rsidRDefault="001366DD" w:rsidP="00985317">
            <w:pPr>
              <w:pStyle w:val="TF-TEXTO-QUADRO"/>
              <w:rPr>
                <w:sz w:val="18"/>
                <w:szCs w:val="18"/>
                <w:rPrChange w:id="172" w:author="Dalton Solano dos Reis" w:date="2024-06-26T08:32:00Z">
                  <w:rPr/>
                </w:rPrChange>
              </w:rPr>
            </w:pPr>
            <w:r w:rsidRPr="00F80485">
              <w:rPr>
                <w:sz w:val="18"/>
                <w:szCs w:val="18"/>
                <w:rPrChange w:id="173" w:author="Dalton Solano dos Reis" w:date="2024-06-26T08:32:00Z">
                  <w:rPr/>
                </w:rPrChange>
              </w:rPr>
              <w:t>Resultados e conclusões</w:t>
            </w:r>
          </w:p>
        </w:tc>
        <w:tc>
          <w:tcPr>
            <w:tcW w:w="7970" w:type="dxa"/>
            <w:shd w:val="clear" w:color="auto" w:fill="auto"/>
          </w:tcPr>
          <w:p w14:paraId="2B41B76B" w14:textId="27FC0C77" w:rsidR="001366DD" w:rsidRPr="00F80485" w:rsidRDefault="006C2744" w:rsidP="00985317">
            <w:pPr>
              <w:pStyle w:val="TF-TEXTO-QUADRO"/>
              <w:rPr>
                <w:sz w:val="18"/>
                <w:szCs w:val="18"/>
                <w:rPrChange w:id="174" w:author="Dalton Solano dos Reis" w:date="2024-06-26T08:32:00Z">
                  <w:rPr/>
                </w:rPrChange>
              </w:rPr>
            </w:pPr>
            <w:r w:rsidRPr="00F80485">
              <w:rPr>
                <w:sz w:val="18"/>
                <w:szCs w:val="18"/>
                <w:rPrChange w:id="175" w:author="Dalton Solano dos Reis" w:date="2024-06-26T08:32:00Z">
                  <w:rPr/>
                </w:rPrChange>
              </w:rPr>
              <w:t xml:space="preserve">O fato de o aplicativo contar com mais de 100 mil </w:t>
            </w:r>
            <w:r w:rsidRPr="00F80485">
              <w:rPr>
                <w:i/>
                <w:iCs/>
                <w:sz w:val="18"/>
                <w:szCs w:val="18"/>
                <w:rPrChange w:id="176" w:author="Dalton Solano dos Reis" w:date="2024-06-26T08:32:00Z">
                  <w:rPr>
                    <w:i/>
                    <w:iCs/>
                  </w:rPr>
                </w:rPrChange>
              </w:rPr>
              <w:t>downloads</w:t>
            </w:r>
            <w:r w:rsidRPr="00F80485">
              <w:rPr>
                <w:sz w:val="18"/>
                <w:szCs w:val="18"/>
                <w:rPrChange w:id="177" w:author="Dalton Solano dos Reis" w:date="2024-06-26T08:32:00Z">
                  <w:rPr/>
                </w:rPrChange>
              </w:rPr>
              <w:t xml:space="preserve"> no agregado da App Store e Google Play pode ser visto como uma evidência de sucesso. Além disso, </w:t>
            </w:r>
            <w:r w:rsidR="00B6377B" w:rsidRPr="00F80485">
              <w:rPr>
                <w:sz w:val="18"/>
                <w:szCs w:val="18"/>
                <w:rPrChange w:id="178" w:author="Dalton Solano dos Reis" w:date="2024-06-26T08:32:00Z">
                  <w:rPr/>
                </w:rPrChange>
              </w:rPr>
              <w:t xml:space="preserve">sobre as avaliações em uma escala de 0 a 5 para nota de satisfação, o aplicativo possui 26 avaliações com média 4,6 na App Store e </w:t>
            </w:r>
            <w:r w:rsidR="00EA3576" w:rsidRPr="00F80485">
              <w:rPr>
                <w:sz w:val="18"/>
                <w:szCs w:val="18"/>
                <w:rPrChange w:id="179" w:author="Dalton Solano dos Reis" w:date="2024-06-26T08:32:00Z">
                  <w:rPr/>
                </w:rPrChange>
              </w:rPr>
              <w:t>1,02 mil</w:t>
            </w:r>
            <w:r w:rsidR="00812AFF" w:rsidRPr="00F80485">
              <w:rPr>
                <w:sz w:val="18"/>
                <w:szCs w:val="18"/>
                <w:rPrChange w:id="180" w:author="Dalton Solano dos Reis" w:date="2024-06-26T08:32:00Z">
                  <w:rPr/>
                </w:rPrChange>
              </w:rPr>
              <w:t xml:space="preserve"> avaliações</w:t>
            </w:r>
            <w:r w:rsidR="00B6377B" w:rsidRPr="00F80485">
              <w:rPr>
                <w:sz w:val="18"/>
                <w:szCs w:val="18"/>
                <w:rPrChange w:id="181" w:author="Dalton Solano dos Reis" w:date="2024-06-26T08:32:00Z">
                  <w:rPr/>
                </w:rPrChange>
              </w:rPr>
              <w:t xml:space="preserve"> com média 3,2</w:t>
            </w:r>
            <w:r w:rsidR="00EA3576" w:rsidRPr="00F80485">
              <w:rPr>
                <w:sz w:val="18"/>
                <w:szCs w:val="18"/>
                <w:rPrChange w:id="182" w:author="Dalton Solano dos Reis" w:date="2024-06-26T08:32:00Z">
                  <w:rPr/>
                </w:rPrChange>
              </w:rPr>
              <w:t xml:space="preserve"> na Google Play</w:t>
            </w:r>
            <w:r w:rsidR="00B6377B" w:rsidRPr="00F80485">
              <w:rPr>
                <w:sz w:val="18"/>
                <w:szCs w:val="18"/>
                <w:rPrChange w:id="183" w:author="Dalton Solano dos Reis" w:date="2024-06-26T08:32:00Z">
                  <w:rPr/>
                </w:rPrChange>
              </w:rPr>
              <w:t>.</w:t>
            </w:r>
          </w:p>
        </w:tc>
      </w:tr>
    </w:tbl>
    <w:p w14:paraId="40C94D98" w14:textId="77777777" w:rsidR="001366DD" w:rsidRDefault="001366DD" w:rsidP="001366DD">
      <w:pPr>
        <w:pStyle w:val="TF-FONTE"/>
      </w:pPr>
      <w:r>
        <w:t>Fonte: elaborado pelo autor.</w:t>
      </w:r>
    </w:p>
    <w:p w14:paraId="17398599" w14:textId="2539A93A" w:rsidR="008A5E23" w:rsidRDefault="008A5E23" w:rsidP="008A5E23">
      <w:pPr>
        <w:pStyle w:val="TF-TEXTO"/>
      </w:pPr>
      <w:r>
        <w:t xml:space="preserve">Acerca dos exercícios disponíveis no aplicativo tem-se várias categorias como: o </w:t>
      </w:r>
      <w:r w:rsidRPr="003E5B7B">
        <w:rPr>
          <w:rStyle w:val="TF-COURIER9"/>
        </w:rPr>
        <w:t>Tipo de Reações</w:t>
      </w:r>
      <w:r>
        <w:t xml:space="preserve"> com atividades mostrando reações químicas, o </w:t>
      </w:r>
      <w:r w:rsidRPr="0086375F">
        <w:rPr>
          <w:rStyle w:val="TF-COURIER10"/>
        </w:rPr>
        <w:t>Senhor Corpo</w:t>
      </w:r>
      <w:r>
        <w:rPr>
          <w:rStyle w:val="TF-COURIER10"/>
        </w:rPr>
        <w:t xml:space="preserve"> </w:t>
      </w:r>
      <w:r>
        <w:t>tratando de anatomia humana estilizada, o </w:t>
      </w:r>
      <w:r w:rsidRPr="00D118F1">
        <w:rPr>
          <w:rStyle w:val="TF-COURIER9"/>
        </w:rPr>
        <w:t>Explorador Galáctico</w:t>
      </w:r>
      <w:r>
        <w:t xml:space="preserve"> com uma apresentação do sistema solar, entre outros. Cada um dos exercícios está associado a um </w:t>
      </w:r>
      <w:r w:rsidRPr="00D118F1">
        <w:rPr>
          <w:rStyle w:val="TF-COURIER9"/>
        </w:rPr>
        <w:t>Cartão de Tópico</w:t>
      </w:r>
      <w:r w:rsidRPr="00FB2BD2">
        <w:t xml:space="preserve"> </w:t>
      </w:r>
      <w:r>
        <w:t xml:space="preserve">que consiste </w:t>
      </w:r>
      <w:r w:rsidR="009263D8">
        <w:t>em</w:t>
      </w:r>
      <w:r>
        <w:t xml:space="preserve"> um texto conciso de introdução ao assunto e apresenta as atividades a serem exploradas acerca desse assunto. A Figura </w:t>
      </w:r>
      <w:r w:rsidR="00123230">
        <w:t>7</w:t>
      </w:r>
      <w:r>
        <w:t xml:space="preserve"> demonstra a Realidade Aumentada e o </w:t>
      </w:r>
      <w:r w:rsidRPr="00D118F1">
        <w:rPr>
          <w:rStyle w:val="TF-COURIER9"/>
        </w:rPr>
        <w:t>Cartão de Tópico</w:t>
      </w:r>
      <w:r>
        <w:t xml:space="preserve"> do exercício </w:t>
      </w:r>
      <w:r w:rsidRPr="00D118F1">
        <w:rPr>
          <w:rStyle w:val="TF-COURIER9"/>
        </w:rPr>
        <w:t>Câmara de Reação</w:t>
      </w:r>
      <w:r>
        <w:t xml:space="preserve">, pertencente ao agrupamento </w:t>
      </w:r>
      <w:r w:rsidRPr="00D118F1">
        <w:rPr>
          <w:rStyle w:val="TF-COURIER9"/>
        </w:rPr>
        <w:t>Tipo de Reações</w:t>
      </w:r>
      <w:r>
        <w:t>, em que se demonstra a união dos átomos de uma molécula de água através da ligação do tipo covalente e as formas de manipulá-la com calor e eletricidade.</w:t>
      </w:r>
    </w:p>
    <w:p w14:paraId="14C709AA" w14:textId="62C41D34" w:rsidR="008A5E23" w:rsidRPr="00F3649F" w:rsidRDefault="008A5E23" w:rsidP="008A5E23">
      <w:pPr>
        <w:pStyle w:val="TF-LEGENDA"/>
      </w:pPr>
      <w:r>
        <w:lastRenderedPageBreak/>
        <w:t xml:space="preserve">Figura </w:t>
      </w:r>
      <w:r w:rsidR="00123230">
        <w:t>7</w:t>
      </w:r>
      <w:r>
        <w:t xml:space="preserve"> </w:t>
      </w:r>
      <w:r w:rsidRPr="00F3649F">
        <w:t>–</w:t>
      </w:r>
      <w:r>
        <w:t xml:space="preserve"> Câmara de Reação</w:t>
      </w:r>
    </w:p>
    <w:p w14:paraId="32CA7262" w14:textId="77777777" w:rsidR="008A5E23" w:rsidRPr="00C458D3" w:rsidRDefault="008A5E23" w:rsidP="008A5E23">
      <w:pPr>
        <w:pStyle w:val="TF-FIGURA"/>
        <w:rPr>
          <w:highlight w:val="yellow"/>
        </w:rPr>
      </w:pPr>
      <w:r w:rsidRPr="00837568">
        <w:rPr>
          <w:noProof/>
        </w:rPr>
        <w:drawing>
          <wp:inline distT="0" distB="0" distL="0" distR="0" wp14:anchorId="7B6CF72D" wp14:editId="03492D4A">
            <wp:extent cx="3014133" cy="3084284"/>
            <wp:effectExtent l="0" t="0" r="0" b="0"/>
            <wp:docPr id="560750015" name="Picture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015" name="Picture 1" descr="Interface gráfica do usuário&#10;&#10;Descrição gerada automaticamente"/>
                    <pic:cNvPicPr/>
                  </pic:nvPicPr>
                  <pic:blipFill>
                    <a:blip r:embed="rId18"/>
                    <a:stretch>
                      <a:fillRect/>
                    </a:stretch>
                  </pic:blipFill>
                  <pic:spPr>
                    <a:xfrm>
                      <a:off x="0" y="0"/>
                      <a:ext cx="3065658" cy="3137008"/>
                    </a:xfrm>
                    <a:prstGeom prst="rect">
                      <a:avLst/>
                    </a:prstGeom>
                  </pic:spPr>
                </pic:pic>
              </a:graphicData>
            </a:graphic>
          </wp:inline>
        </w:drawing>
      </w:r>
    </w:p>
    <w:p w14:paraId="1C794612" w14:textId="2FC20D35" w:rsidR="001366DD" w:rsidRPr="001366DD" w:rsidRDefault="008A5E23" w:rsidP="008A5E23">
      <w:pPr>
        <w:pStyle w:val="TF-FONTE"/>
      </w:pPr>
      <w:r w:rsidRPr="00F3649F">
        <w:t xml:space="preserve">Fonte: </w:t>
      </w:r>
      <w:r>
        <w:t>Merge EDU</w:t>
      </w:r>
      <w:r w:rsidRPr="00F3649F">
        <w:t xml:space="preserve"> (20</w:t>
      </w:r>
      <w:r>
        <w:t>19a</w:t>
      </w:r>
      <w:r w:rsidRPr="00F3649F">
        <w:t>).</w:t>
      </w:r>
    </w:p>
    <w:bookmarkEnd w:id="16"/>
    <w:p w14:paraId="6D16161A" w14:textId="418925DB" w:rsidR="00F255FC" w:rsidRDefault="00745B17" w:rsidP="00C211BE">
      <w:pPr>
        <w:pStyle w:val="Ttulo1"/>
      </w:pPr>
      <w:r>
        <w:t>DESCRIÇÃO</w:t>
      </w:r>
      <w:r w:rsidR="00917095">
        <w:t xml:space="preserve"> DO APLICATIVO</w:t>
      </w:r>
      <w:r w:rsidR="00546FC6">
        <w:t xml:space="preserve"> DESENVOLVIDO</w:t>
      </w:r>
    </w:p>
    <w:p w14:paraId="591BE430" w14:textId="34588CB8" w:rsidR="00554C0F" w:rsidRDefault="003762F0" w:rsidP="00554C0F">
      <w:pPr>
        <w:pStyle w:val="TF-TEXTO"/>
      </w:pPr>
      <w:r>
        <w:t>Esta seção tem como objetivo</w:t>
      </w:r>
      <w:r w:rsidR="002031AB">
        <w:t xml:space="preserve"> apresentar</w:t>
      </w:r>
      <w:r>
        <w:t xml:space="preserve"> informações de especificação, funcionamento e codificação do aplicativo</w:t>
      </w:r>
      <w:r w:rsidR="00984EDE">
        <w:t>.</w:t>
      </w:r>
      <w:r>
        <w:t xml:space="preserve"> Ela é dividida em três subseções: a 3.1 trata sobre a especificação do aplicativo; a 3.2 </w:t>
      </w:r>
      <w:r w:rsidR="00E56974">
        <w:t>apresenta os principais pontos de implementação para a construção da aplicação</w:t>
      </w:r>
      <w:r>
        <w:t>; a 3.3</w:t>
      </w:r>
      <w:r w:rsidR="00E56974">
        <w:t xml:space="preserve"> discorre sobre uma visão geral da aplicação, mostrando o seu funcionamento e a forma de uso</w:t>
      </w:r>
      <w:r>
        <w:t>.</w:t>
      </w:r>
    </w:p>
    <w:p w14:paraId="6E2A70CA" w14:textId="1F3FE914" w:rsidR="0040349A" w:rsidRDefault="00A37A85" w:rsidP="002646AE">
      <w:pPr>
        <w:pStyle w:val="Ttulo2"/>
      </w:pPr>
      <w:r>
        <w:t>ESPECIFICAÇÃO</w:t>
      </w:r>
    </w:p>
    <w:p w14:paraId="5F4DAAE1" w14:textId="41A78BCF" w:rsidR="006E5B2B" w:rsidRPr="006E5B2B" w:rsidRDefault="00513451" w:rsidP="006E5B2B">
      <w:pPr>
        <w:pStyle w:val="TF-TEXTO"/>
      </w:pPr>
      <w:r w:rsidRPr="00513451">
        <w:t xml:space="preserve">Nesta </w:t>
      </w:r>
      <w:r w:rsidR="00D118F1">
        <w:t>sub</w:t>
      </w:r>
      <w:r>
        <w:t>seção</w:t>
      </w:r>
      <w:r w:rsidRPr="00513451">
        <w:t xml:space="preserve"> encontram-se os Requisitos Funcionais (RF) delineados no Quadro </w:t>
      </w:r>
      <w:r w:rsidR="00280845">
        <w:t>4</w:t>
      </w:r>
      <w:r w:rsidRPr="00513451">
        <w:t>, juntamente com os Requisitos Não Funcionais (RNF) destacados no Quadro</w:t>
      </w:r>
      <w:r>
        <w:t xml:space="preserve"> </w:t>
      </w:r>
      <w:r w:rsidR="00280845">
        <w:t>5</w:t>
      </w:r>
      <w:r w:rsidRPr="00513451">
        <w:t xml:space="preserve">. Adicionalmente, </w:t>
      </w:r>
      <w:r w:rsidR="008E2B0E">
        <w:t xml:space="preserve">são demonstrados </w:t>
      </w:r>
      <w:r w:rsidR="00AC616E">
        <w:t xml:space="preserve">um diagrama de </w:t>
      </w:r>
      <w:r w:rsidR="00AC616E" w:rsidRPr="00513451">
        <w:t>casos de uso</w:t>
      </w:r>
      <w:r w:rsidR="00AC616E">
        <w:t xml:space="preserve"> e </w:t>
      </w:r>
      <w:r w:rsidR="008E2B0E">
        <w:t>dois diagramas de classes UML</w:t>
      </w:r>
      <w:r w:rsidR="005E096D">
        <w:t xml:space="preserve"> </w:t>
      </w:r>
      <w:r w:rsidRPr="00513451">
        <w:t xml:space="preserve">para aprimorar a compreensão </w:t>
      </w:r>
      <w:r w:rsidR="00400BA8" w:rsidRPr="00513451">
        <w:t>do</w:t>
      </w:r>
      <w:r w:rsidR="00400BA8">
        <w:t>s</w:t>
      </w:r>
      <w:r w:rsidR="00400BA8" w:rsidRPr="00513451">
        <w:t xml:space="preserve"> procedimentos</w:t>
      </w:r>
      <w:r w:rsidRPr="00513451">
        <w:t xml:space="preserve"> que </w:t>
      </w:r>
      <w:r w:rsidR="00EB1983">
        <w:t>acontece</w:t>
      </w:r>
      <w:r w:rsidR="00AC616E">
        <w:t>m</w:t>
      </w:r>
      <w:r w:rsidRPr="00513451">
        <w:t xml:space="preserve"> dentro da aplicação</w:t>
      </w:r>
      <w:r w:rsidR="00C21895">
        <w:t>.</w:t>
      </w:r>
    </w:p>
    <w:p w14:paraId="41A17239" w14:textId="107CC9BC" w:rsidR="006E5B2B" w:rsidRPr="001B7764" w:rsidRDefault="006E5B2B" w:rsidP="006E5B2B">
      <w:pPr>
        <w:pStyle w:val="TF-LEGENDA"/>
      </w:pPr>
      <w:r>
        <w:t xml:space="preserve">Quadro </w:t>
      </w:r>
      <w:r w:rsidR="00280845">
        <w:t>4</w:t>
      </w:r>
      <w:r>
        <w:t xml:space="preserve">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4562CBA8" w14:textId="77777777" w:rsidTr="006E5B2B">
        <w:tc>
          <w:tcPr>
            <w:tcW w:w="9521" w:type="dxa"/>
            <w:shd w:val="clear" w:color="auto" w:fill="AEAAAA" w:themeFill="background2" w:themeFillShade="BF"/>
          </w:tcPr>
          <w:p w14:paraId="05F28EF4" w14:textId="6D58D380" w:rsidR="006E5B2B" w:rsidRDefault="006E5B2B" w:rsidP="006E5B2B">
            <w:pPr>
              <w:pStyle w:val="TF-TEXTO-QUADRO"/>
              <w:tabs>
                <w:tab w:val="left" w:pos="2070"/>
              </w:tabs>
            </w:pPr>
            <w:r>
              <w:t>Requisitos Funcionais</w:t>
            </w:r>
            <w:r>
              <w:tab/>
            </w:r>
          </w:p>
        </w:tc>
      </w:tr>
      <w:tr w:rsidR="006E5B2B" w14:paraId="46AEA299" w14:textId="77777777" w:rsidTr="006E5B2B">
        <w:tc>
          <w:tcPr>
            <w:tcW w:w="9521" w:type="dxa"/>
            <w:shd w:val="clear" w:color="auto" w:fill="auto"/>
          </w:tcPr>
          <w:p w14:paraId="748FAB61" w14:textId="1EBA0DD9" w:rsidR="006E5B2B" w:rsidRDefault="006E5B2B" w:rsidP="006E5B2B">
            <w:pPr>
              <w:pStyle w:val="TF-TEXTO-QUADRO"/>
              <w:tabs>
                <w:tab w:val="left" w:pos="2070"/>
              </w:tabs>
            </w:pPr>
            <w:r w:rsidRPr="006E5B2B">
              <w:t>RF01: permitir ao usuário visualizar modelos de quatro átomos distintos em Realidade Aumentada utilizando marcadores e a câmera do dispositivo móvel</w:t>
            </w:r>
          </w:p>
        </w:tc>
      </w:tr>
      <w:tr w:rsidR="006E5B2B" w14:paraId="25D8D489" w14:textId="77777777" w:rsidTr="006E5B2B">
        <w:tc>
          <w:tcPr>
            <w:tcW w:w="9521" w:type="dxa"/>
            <w:shd w:val="clear" w:color="auto" w:fill="auto"/>
          </w:tcPr>
          <w:p w14:paraId="61661FA5" w14:textId="7AECE2E8" w:rsidR="006E5B2B" w:rsidRPr="006E5B2B" w:rsidRDefault="006E5B2B" w:rsidP="006E5B2B">
            <w:pPr>
              <w:pStyle w:val="TF-TEXTO-QUADRO"/>
              <w:tabs>
                <w:tab w:val="left" w:pos="2070"/>
              </w:tabs>
            </w:pPr>
            <w:r w:rsidRPr="006E5B2B">
              <w:t>RF02: permitir ao usuário a combinação de átomos compatíveis, assim formando moléculas, a partir da colocação de seus marcadores lado a lado</w:t>
            </w:r>
          </w:p>
        </w:tc>
      </w:tr>
      <w:tr w:rsidR="006E5B2B" w14:paraId="6D7489F4" w14:textId="77777777" w:rsidTr="006E5B2B">
        <w:tc>
          <w:tcPr>
            <w:tcW w:w="9521" w:type="dxa"/>
            <w:shd w:val="clear" w:color="auto" w:fill="auto"/>
          </w:tcPr>
          <w:p w14:paraId="15FEDD17" w14:textId="6F823729" w:rsidR="006E5B2B" w:rsidRPr="006E5B2B" w:rsidRDefault="006E5B2B" w:rsidP="006E5B2B">
            <w:pPr>
              <w:pStyle w:val="TF-TEXTO-QUADRO"/>
              <w:tabs>
                <w:tab w:val="left" w:pos="2070"/>
              </w:tabs>
            </w:pPr>
            <w:r w:rsidRPr="006E5B2B">
              <w:t>RF03: permitir ao usuário a separação de átomos ligados a partir do afastamento dos marcadores</w:t>
            </w:r>
          </w:p>
        </w:tc>
      </w:tr>
      <w:tr w:rsidR="006E5B2B" w14:paraId="524282E8" w14:textId="77777777" w:rsidTr="006E5B2B">
        <w:tc>
          <w:tcPr>
            <w:tcW w:w="9521" w:type="dxa"/>
            <w:shd w:val="clear" w:color="auto" w:fill="auto"/>
          </w:tcPr>
          <w:p w14:paraId="7DEB9866" w14:textId="3EB0A03E" w:rsidR="006E5B2B" w:rsidRPr="006E5B2B" w:rsidRDefault="006E5B2B" w:rsidP="00A75F69">
            <w:pPr>
              <w:pStyle w:val="TF-TEXTO-QUADRO"/>
            </w:pPr>
            <w:r w:rsidRPr="006E5B2B">
              <w:t>RF04: ao aproximar a câmera de uma molécula H</w:t>
            </w:r>
            <w:r w:rsidRPr="00A75F69">
              <w:rPr>
                <w:vertAlign w:val="subscript"/>
              </w:rPr>
              <w:t>2</w:t>
            </w:r>
            <w:r w:rsidRPr="006E5B2B">
              <w:t>O, substituir a representação da molécula por uma animação de água em RA</w:t>
            </w:r>
          </w:p>
        </w:tc>
      </w:tr>
      <w:tr w:rsidR="006E5B2B" w14:paraId="58D00DFF" w14:textId="77777777" w:rsidTr="006E5B2B">
        <w:tc>
          <w:tcPr>
            <w:tcW w:w="9521" w:type="dxa"/>
            <w:shd w:val="clear" w:color="auto" w:fill="auto"/>
          </w:tcPr>
          <w:p w14:paraId="3820AE6B" w14:textId="33ED1A29" w:rsidR="006E5B2B" w:rsidRPr="006E5B2B" w:rsidRDefault="006E5B2B" w:rsidP="006E5B2B">
            <w:pPr>
              <w:pStyle w:val="TF-TEXTO-QUADRO"/>
              <w:tabs>
                <w:tab w:val="left" w:pos="2070"/>
              </w:tabs>
            </w:pPr>
            <w:r w:rsidRPr="006E5B2B">
              <w:t xml:space="preserve">RF05: ao aproximar a câmera de uma molécula </w:t>
            </w:r>
            <w:proofErr w:type="spellStart"/>
            <w:r w:rsidRPr="006E5B2B">
              <w:t>HCl</w:t>
            </w:r>
            <w:proofErr w:type="spellEnd"/>
            <w:r w:rsidRPr="006E5B2B">
              <w:t>, substituir a representação da molécula por um quadro em RA exibindo um galão de ácido muriático</w:t>
            </w:r>
          </w:p>
        </w:tc>
      </w:tr>
      <w:tr w:rsidR="006E5B2B" w14:paraId="0A2FFBEF" w14:textId="77777777" w:rsidTr="006E5B2B">
        <w:tc>
          <w:tcPr>
            <w:tcW w:w="9521" w:type="dxa"/>
            <w:shd w:val="clear" w:color="auto" w:fill="auto"/>
          </w:tcPr>
          <w:p w14:paraId="78BD1DDF" w14:textId="42D9EF39" w:rsidR="006E5B2B" w:rsidRPr="006E5B2B" w:rsidRDefault="006E5B2B" w:rsidP="006E5B2B">
            <w:pPr>
              <w:pStyle w:val="TF-TEXTO-QUADRO"/>
              <w:tabs>
                <w:tab w:val="left" w:pos="2070"/>
              </w:tabs>
            </w:pPr>
            <w:r w:rsidRPr="006E5B2B">
              <w:t xml:space="preserve">RF06: ao aproximar a câmera de uma molécula </w:t>
            </w:r>
            <w:proofErr w:type="spellStart"/>
            <w:r w:rsidRPr="006E5B2B">
              <w:t>NaCl</w:t>
            </w:r>
            <w:proofErr w:type="spellEnd"/>
            <w:r w:rsidRPr="006E5B2B">
              <w:t>, substituir a representação da molécula por um quadro em RA exibindo sal de cozinha</w:t>
            </w:r>
          </w:p>
        </w:tc>
      </w:tr>
      <w:tr w:rsidR="006E5B2B" w14:paraId="115FE653" w14:textId="77777777" w:rsidTr="006E5B2B">
        <w:tc>
          <w:tcPr>
            <w:tcW w:w="9521" w:type="dxa"/>
            <w:shd w:val="clear" w:color="auto" w:fill="auto"/>
          </w:tcPr>
          <w:p w14:paraId="54EC8966" w14:textId="32B416D1" w:rsidR="006E5B2B" w:rsidRPr="006E5B2B" w:rsidRDefault="006E5B2B" w:rsidP="006E5B2B">
            <w:pPr>
              <w:pStyle w:val="TF-TEXTO-QUADRO"/>
              <w:tabs>
                <w:tab w:val="left" w:pos="2070"/>
              </w:tabs>
            </w:pPr>
            <w:r w:rsidRPr="006E5B2B">
              <w:t xml:space="preserve">RF07: ao aproximar a câmera de uma molécula </w:t>
            </w:r>
            <w:proofErr w:type="spellStart"/>
            <w:r w:rsidRPr="006E5B2B">
              <w:t>NaOH</w:t>
            </w:r>
            <w:proofErr w:type="spellEnd"/>
            <w:r w:rsidRPr="006E5B2B">
              <w:t>, substituir a representação da molécula por um quadro em RA exibindo um galão de soda cáustica</w:t>
            </w:r>
          </w:p>
        </w:tc>
      </w:tr>
      <w:tr w:rsidR="006E5B2B" w14:paraId="27DFFA5E" w14:textId="77777777" w:rsidTr="006E5B2B">
        <w:tc>
          <w:tcPr>
            <w:tcW w:w="9521" w:type="dxa"/>
            <w:shd w:val="clear" w:color="auto" w:fill="auto"/>
          </w:tcPr>
          <w:p w14:paraId="33B452F9" w14:textId="0A31C183" w:rsidR="006E5B2B" w:rsidRPr="006E5B2B" w:rsidRDefault="006E5B2B" w:rsidP="006E5B2B">
            <w:pPr>
              <w:pStyle w:val="TF-TEXTO-QUADRO"/>
              <w:tabs>
                <w:tab w:val="left" w:pos="2070"/>
              </w:tabs>
            </w:pPr>
            <w:r w:rsidRPr="006E5B2B">
              <w:t>RF08: ao afastar a câmera em relação a um elemento (água, sal, soda cáustica ou ácido muriático), voltar para a representação da molécula</w:t>
            </w:r>
          </w:p>
        </w:tc>
      </w:tr>
      <w:tr w:rsidR="00166F9D" w14:paraId="2BF4EF53" w14:textId="77777777" w:rsidTr="006E5B2B">
        <w:tc>
          <w:tcPr>
            <w:tcW w:w="9521" w:type="dxa"/>
            <w:shd w:val="clear" w:color="auto" w:fill="auto"/>
          </w:tcPr>
          <w:p w14:paraId="1EEAACD3" w14:textId="7D5A9B39" w:rsidR="00166F9D" w:rsidRPr="006E5B2B" w:rsidRDefault="00166F9D" w:rsidP="006E5B2B">
            <w:pPr>
              <w:pStyle w:val="TF-TEXTO-QUADRO"/>
              <w:tabs>
                <w:tab w:val="left" w:pos="2070"/>
              </w:tabs>
            </w:pPr>
            <w:r>
              <w:t>RF09: permitir ao usuário visualizar a Mesa de Reações em Realidade Aumentada</w:t>
            </w:r>
          </w:p>
        </w:tc>
      </w:tr>
      <w:tr w:rsidR="00166F9D" w14:paraId="58B0FF59" w14:textId="77777777" w:rsidTr="006E5B2B">
        <w:tc>
          <w:tcPr>
            <w:tcW w:w="9521" w:type="dxa"/>
            <w:shd w:val="clear" w:color="auto" w:fill="auto"/>
          </w:tcPr>
          <w:p w14:paraId="6E8E005E" w14:textId="19982448" w:rsidR="00166F9D" w:rsidRPr="006E5B2B" w:rsidRDefault="00166F9D" w:rsidP="006E5B2B">
            <w:pPr>
              <w:pStyle w:val="TF-TEXTO-QUADRO"/>
              <w:tabs>
                <w:tab w:val="left" w:pos="2070"/>
              </w:tabs>
            </w:pPr>
            <w:r>
              <w:t>RF10: permitir ao usuário adicionar moléculas na parte dos reagentes e dos produtos na Mesa de Reações</w:t>
            </w:r>
          </w:p>
        </w:tc>
      </w:tr>
      <w:tr w:rsidR="00166F9D" w14:paraId="60A027D2" w14:textId="77777777" w:rsidTr="006E5B2B">
        <w:tc>
          <w:tcPr>
            <w:tcW w:w="9521" w:type="dxa"/>
            <w:shd w:val="clear" w:color="auto" w:fill="auto"/>
          </w:tcPr>
          <w:p w14:paraId="38744C4E" w14:textId="0211FAF0" w:rsidR="00166F9D" w:rsidRDefault="00166F9D" w:rsidP="006E5B2B">
            <w:pPr>
              <w:pStyle w:val="TF-TEXTO-QUADRO"/>
              <w:tabs>
                <w:tab w:val="left" w:pos="2070"/>
              </w:tabs>
            </w:pPr>
            <w:r>
              <w:t>RF11: ao informar as quatro moléculas na Mesa de Reações, exibir o resultado correto ou incorreto, dependendo se fora informada corretamente a reação de neutralização</w:t>
            </w:r>
          </w:p>
        </w:tc>
      </w:tr>
      <w:tr w:rsidR="00166F9D" w14:paraId="5A301A8F" w14:textId="77777777" w:rsidTr="006E5B2B">
        <w:tc>
          <w:tcPr>
            <w:tcW w:w="9521" w:type="dxa"/>
            <w:shd w:val="clear" w:color="auto" w:fill="auto"/>
          </w:tcPr>
          <w:p w14:paraId="5CD45E3C" w14:textId="09010B92" w:rsidR="00166F9D" w:rsidRDefault="00166F9D" w:rsidP="006E5B2B">
            <w:pPr>
              <w:pStyle w:val="TF-TEXTO-QUADRO"/>
              <w:tabs>
                <w:tab w:val="left" w:pos="2070"/>
              </w:tabs>
            </w:pPr>
            <w:r>
              <w:t>RF12: permitir ao usuário resetar a Mesa de Reações para que possa realizar o exercício novamente</w:t>
            </w:r>
          </w:p>
        </w:tc>
      </w:tr>
    </w:tbl>
    <w:p w14:paraId="080CE779" w14:textId="50F9B1B8" w:rsidR="006E5B2B" w:rsidRPr="006E5B2B" w:rsidRDefault="006E5B2B" w:rsidP="006E5B2B">
      <w:pPr>
        <w:pStyle w:val="TF-FONTE"/>
      </w:pPr>
      <w:r>
        <w:t>Fonte: elaborado pelo autor.</w:t>
      </w:r>
    </w:p>
    <w:p w14:paraId="7218C334" w14:textId="53A9EB94" w:rsidR="006E5B2B" w:rsidRPr="001B7764" w:rsidRDefault="006E5B2B" w:rsidP="006E5B2B">
      <w:pPr>
        <w:pStyle w:val="TF-LEGENDA"/>
      </w:pPr>
      <w:r>
        <w:lastRenderedPageBreak/>
        <w:t xml:space="preserve">Quadro </w:t>
      </w:r>
      <w:r w:rsidR="00280845">
        <w:t>5</w:t>
      </w:r>
      <w:r>
        <w:t xml:space="preserve"> – Requisitos Não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21"/>
      </w:tblGrid>
      <w:tr w:rsidR="006E5B2B" w14:paraId="5F53E50E" w14:textId="77777777" w:rsidTr="00985317">
        <w:tc>
          <w:tcPr>
            <w:tcW w:w="9521" w:type="dxa"/>
            <w:shd w:val="clear" w:color="auto" w:fill="AEAAAA" w:themeFill="background2" w:themeFillShade="BF"/>
          </w:tcPr>
          <w:p w14:paraId="3B058F36" w14:textId="742FDF34" w:rsidR="006E5B2B" w:rsidRDefault="006E5B2B" w:rsidP="00985317">
            <w:pPr>
              <w:pStyle w:val="TF-TEXTO-QUADRO"/>
              <w:tabs>
                <w:tab w:val="left" w:pos="2070"/>
              </w:tabs>
            </w:pPr>
            <w:r>
              <w:t>Requisitos Não Funcionais</w:t>
            </w:r>
            <w:r>
              <w:tab/>
            </w:r>
          </w:p>
        </w:tc>
      </w:tr>
      <w:tr w:rsidR="006E5B2B" w14:paraId="4CDB9CDD" w14:textId="77777777" w:rsidTr="00985317">
        <w:tc>
          <w:tcPr>
            <w:tcW w:w="9521" w:type="dxa"/>
            <w:shd w:val="clear" w:color="auto" w:fill="auto"/>
          </w:tcPr>
          <w:p w14:paraId="30872D24" w14:textId="7610C279" w:rsidR="006E5B2B" w:rsidRDefault="006E5B2B" w:rsidP="00985317">
            <w:pPr>
              <w:pStyle w:val="TF-TEXTO-QUADRO"/>
              <w:tabs>
                <w:tab w:val="left" w:pos="2070"/>
              </w:tabs>
            </w:pPr>
            <w:r w:rsidRPr="006E5B2B">
              <w:t>RNF01: utilizar o ambiente de desenvolvimento Unity</w:t>
            </w:r>
          </w:p>
        </w:tc>
      </w:tr>
      <w:tr w:rsidR="006E5B2B" w14:paraId="2AE3A02C" w14:textId="77777777" w:rsidTr="00985317">
        <w:tc>
          <w:tcPr>
            <w:tcW w:w="9521" w:type="dxa"/>
            <w:shd w:val="clear" w:color="auto" w:fill="auto"/>
          </w:tcPr>
          <w:p w14:paraId="201D9B82" w14:textId="71A17200" w:rsidR="006E5B2B" w:rsidRPr="006E5B2B" w:rsidRDefault="006E5B2B" w:rsidP="00985317">
            <w:pPr>
              <w:pStyle w:val="TF-TEXTO-QUADRO"/>
              <w:tabs>
                <w:tab w:val="left" w:pos="2070"/>
              </w:tabs>
            </w:pPr>
            <w:r w:rsidRPr="006E5B2B">
              <w:t xml:space="preserve">RNF02: desenvolver e disponibilizar um aplicativo multiplataforma (Android e </w:t>
            </w:r>
            <w:r w:rsidR="00177DFE">
              <w:t>i</w:t>
            </w:r>
            <w:r w:rsidRPr="006E5B2B">
              <w:t>OS)</w:t>
            </w:r>
          </w:p>
        </w:tc>
      </w:tr>
      <w:tr w:rsidR="006E5B2B" w14:paraId="6A1268E8" w14:textId="77777777" w:rsidTr="00985317">
        <w:tc>
          <w:tcPr>
            <w:tcW w:w="9521" w:type="dxa"/>
            <w:shd w:val="clear" w:color="auto" w:fill="auto"/>
          </w:tcPr>
          <w:p w14:paraId="79847892" w14:textId="70435112" w:rsidR="006E5B2B" w:rsidRPr="006E5B2B" w:rsidRDefault="006E5B2B" w:rsidP="00985317">
            <w:pPr>
              <w:pStyle w:val="TF-TEXTO-QUADRO"/>
              <w:tabs>
                <w:tab w:val="left" w:pos="2070"/>
              </w:tabs>
            </w:pPr>
            <w:r w:rsidRPr="006E5B2B">
              <w:t>RNF03: utilização de componentes do Vuforia SDK para o rastreamento de alvos de Realidade Aumentada</w:t>
            </w:r>
          </w:p>
        </w:tc>
      </w:tr>
      <w:tr w:rsidR="006E5B2B" w14:paraId="05273843" w14:textId="77777777" w:rsidTr="00985317">
        <w:tc>
          <w:tcPr>
            <w:tcW w:w="9521" w:type="dxa"/>
            <w:shd w:val="clear" w:color="auto" w:fill="auto"/>
          </w:tcPr>
          <w:p w14:paraId="5F4F6D76" w14:textId="47B30EE4" w:rsidR="006E5B2B" w:rsidRPr="006E5B2B" w:rsidRDefault="006E5B2B" w:rsidP="00985317">
            <w:pPr>
              <w:pStyle w:val="TF-TEXTO-QUADRO"/>
              <w:tabs>
                <w:tab w:val="left" w:pos="2070"/>
              </w:tabs>
            </w:pPr>
            <w:r w:rsidRPr="006E5B2B">
              <w:t xml:space="preserve">RNF04: utilizar </w:t>
            </w:r>
            <w:proofErr w:type="spellStart"/>
            <w:r w:rsidRPr="006E5B2B">
              <w:rPr>
                <w:i/>
                <w:iCs/>
              </w:rPr>
              <w:t>assets</w:t>
            </w:r>
            <w:proofErr w:type="spellEnd"/>
            <w:r w:rsidRPr="006E5B2B">
              <w:t xml:space="preserve"> da loja de ativos da Unity para animações</w:t>
            </w:r>
          </w:p>
        </w:tc>
      </w:tr>
      <w:tr w:rsidR="006E5B2B" w14:paraId="1D462614" w14:textId="77777777" w:rsidTr="00985317">
        <w:tc>
          <w:tcPr>
            <w:tcW w:w="9521" w:type="dxa"/>
            <w:shd w:val="clear" w:color="auto" w:fill="auto"/>
          </w:tcPr>
          <w:p w14:paraId="4CA62780" w14:textId="03D3DC68" w:rsidR="006E5B2B" w:rsidRPr="006E5B2B" w:rsidRDefault="006E5B2B" w:rsidP="000C59B8">
            <w:pPr>
              <w:pStyle w:val="TF-TEXTO-QUADRO"/>
            </w:pPr>
            <w:r w:rsidRPr="006E5B2B">
              <w:t>RNF05: util</w:t>
            </w:r>
            <w:r>
              <w:t>i</w:t>
            </w:r>
            <w:r w:rsidRPr="006E5B2B">
              <w:t xml:space="preserve">zar como marcadores as artes do </w:t>
            </w:r>
            <w:r w:rsidR="000C59B8">
              <w:t xml:space="preserve">Super </w:t>
            </w:r>
            <w:r w:rsidRPr="006E5B2B">
              <w:t>Trunfo Elementar da FURB</w:t>
            </w:r>
            <w:r w:rsidR="000C59B8">
              <w:t xml:space="preserve"> (LDTT FURB, 2024)</w:t>
            </w:r>
          </w:p>
        </w:tc>
      </w:tr>
    </w:tbl>
    <w:p w14:paraId="444FEBE7" w14:textId="6B9C6C91" w:rsidR="00DF4B13" w:rsidRDefault="006E5B2B" w:rsidP="00400BA8">
      <w:pPr>
        <w:pStyle w:val="TF-FONTE"/>
      </w:pPr>
      <w:r>
        <w:t>Fonte: elaborado pelo autor.</w:t>
      </w:r>
    </w:p>
    <w:p w14:paraId="6D63CC6E" w14:textId="31FEFC91" w:rsidR="00EC455F" w:rsidRPr="006E5B2B" w:rsidRDefault="00DF4B13" w:rsidP="00DF4B13">
      <w:pPr>
        <w:pStyle w:val="TF-TEXTO"/>
      </w:pPr>
      <w:r>
        <w:t xml:space="preserve">O Os requisitos e o funcionamento do sistema podem ser compreendidos com base no Diagrama de Casos de Uso da Figura </w:t>
      </w:r>
      <w:r w:rsidR="00DA2936">
        <w:t>8</w:t>
      </w:r>
      <w:r>
        <w:t>.</w:t>
      </w:r>
    </w:p>
    <w:p w14:paraId="56DDFD55" w14:textId="526E75D6" w:rsidR="00EC455F" w:rsidRDefault="00EC455F" w:rsidP="00EC455F">
      <w:pPr>
        <w:pStyle w:val="TF-LEGENDA"/>
      </w:pPr>
      <w:r>
        <w:t xml:space="preserve">Figura </w:t>
      </w:r>
      <w:r w:rsidR="00F047B3">
        <w:t>8</w:t>
      </w:r>
      <w:r>
        <w:t xml:space="preserve"> – Diagrama de Casos de Uso</w:t>
      </w:r>
    </w:p>
    <w:p w14:paraId="439D25CE" w14:textId="7A2FCC2A" w:rsidR="00EC455F" w:rsidRDefault="00D335B6" w:rsidP="00400BA8">
      <w:pPr>
        <w:pStyle w:val="TF-FIGURA"/>
      </w:pPr>
      <w:r>
        <w:rPr>
          <w:noProof/>
        </w:rPr>
        <w:drawing>
          <wp:inline distT="0" distB="0" distL="0" distR="0" wp14:anchorId="7D5F54DF" wp14:editId="0190C7E5">
            <wp:extent cx="4770783" cy="2121505"/>
            <wp:effectExtent l="0" t="0" r="0" b="0"/>
            <wp:docPr id="8311278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8681" cy="2125017"/>
                    </a:xfrm>
                    <a:prstGeom prst="rect">
                      <a:avLst/>
                    </a:prstGeom>
                    <a:noFill/>
                    <a:ln>
                      <a:noFill/>
                    </a:ln>
                  </pic:spPr>
                </pic:pic>
              </a:graphicData>
            </a:graphic>
          </wp:inline>
        </w:drawing>
      </w:r>
    </w:p>
    <w:p w14:paraId="571D47CC" w14:textId="2D377556" w:rsidR="00EC455F" w:rsidRDefault="00EC455F" w:rsidP="00EC455F">
      <w:pPr>
        <w:pStyle w:val="TF-FONTE"/>
      </w:pPr>
      <w:r>
        <w:t>Fonte: elaborado pelo autor.</w:t>
      </w:r>
    </w:p>
    <w:p w14:paraId="14BCBCB5" w14:textId="166E7818" w:rsidR="00F22B46" w:rsidRDefault="008B1C15" w:rsidP="008B1C15">
      <w:pPr>
        <w:pStyle w:val="TF-TEXTO"/>
      </w:pPr>
      <w:r>
        <w:t xml:space="preserve">O aplicativo conta com um ator, o </w:t>
      </w:r>
      <w:r w:rsidRPr="00400BA8">
        <w:rPr>
          <w:rStyle w:val="TF-COURIER9"/>
        </w:rPr>
        <w:t>Usuário</w:t>
      </w:r>
      <w:r>
        <w:t xml:space="preserve">. Ao iniciar a aplicação, o dispositivo móvel pede permissão de acesso à câmera do usuário e, assim que concedida, começa-se a visualizar na tela a imagem sendo captada. O primeiro passo da experiência de Realidade </w:t>
      </w:r>
      <w:r w:rsidR="00400BA8">
        <w:t>Aumentada</w:t>
      </w:r>
      <w:r>
        <w:t xml:space="preserve"> (RA) começa com o caso de uso </w:t>
      </w:r>
      <w:r w:rsidRPr="00400BA8">
        <w:rPr>
          <w:rStyle w:val="TF-COURIER9"/>
        </w:rPr>
        <w:t>UC01 - Visualizar átomo(s)</w:t>
      </w:r>
      <w:r>
        <w:t>, em que, ao apontar a câmera do dispositivo para qualquer um dos marcadores, será possível visualizar uma representação digital em 3D de um átomo. Cada marcador corresponde a um átomo diferente, sendo que as opções disponíveis são</w:t>
      </w:r>
      <w:r w:rsidR="00F22B46">
        <w:t xml:space="preserve">: oxigênio, cloro, hidrogênio e sódio. A configuração da aplicação permite a renderização simultânea de até </w:t>
      </w:r>
      <w:r w:rsidR="008C2E62">
        <w:t>quatro objetos em RA</w:t>
      </w:r>
      <w:r w:rsidR="00F22B46">
        <w:t xml:space="preserve">, e para realizar isso basta enquadrar </w:t>
      </w:r>
      <w:r w:rsidR="008C2E62">
        <w:t>quatro</w:t>
      </w:r>
      <w:r w:rsidR="00F22B46">
        <w:t xml:space="preserve"> marcadores na visão da câmera de forma que a aplicação os reconheça simultaneamente. </w:t>
      </w:r>
    </w:p>
    <w:p w14:paraId="5A879AFE" w14:textId="470B1256" w:rsidR="00BD1971" w:rsidRDefault="00F22B46" w:rsidP="009C1B55">
      <w:pPr>
        <w:pStyle w:val="TF-TEXTO"/>
      </w:pPr>
      <w:r>
        <w:t xml:space="preserve">O próximo passo da experiência imersiva se dá através de qualquer um dos outros casos de uso: </w:t>
      </w:r>
      <w:r w:rsidRPr="00925080">
        <w:rPr>
          <w:rStyle w:val="TF-COURIER9"/>
        </w:rPr>
        <w:t xml:space="preserve">UC02 – Formar molécula H20, UC03 – Formar molécula </w:t>
      </w:r>
      <w:proofErr w:type="spellStart"/>
      <w:r w:rsidRPr="00925080">
        <w:rPr>
          <w:rStyle w:val="TF-COURIER9"/>
        </w:rPr>
        <w:t>NaOH</w:t>
      </w:r>
      <w:proofErr w:type="spellEnd"/>
      <w:r w:rsidRPr="00925080">
        <w:rPr>
          <w:rStyle w:val="TF-COURIER9"/>
        </w:rPr>
        <w:t xml:space="preserve">, UC04 – Formar molécula </w:t>
      </w:r>
      <w:proofErr w:type="spellStart"/>
      <w:r w:rsidRPr="00925080">
        <w:rPr>
          <w:rStyle w:val="TF-COURIER9"/>
        </w:rPr>
        <w:t>NaCl</w:t>
      </w:r>
      <w:proofErr w:type="spellEnd"/>
      <w:r w:rsidRPr="00925080">
        <w:rPr>
          <w:rStyle w:val="TF-COURIER9"/>
        </w:rPr>
        <w:t xml:space="preserve"> e UC05 – Formar molécula </w:t>
      </w:r>
      <w:proofErr w:type="spellStart"/>
      <w:r w:rsidRPr="00925080">
        <w:rPr>
          <w:rStyle w:val="TF-COURIER9"/>
        </w:rPr>
        <w:t>HCl</w:t>
      </w:r>
      <w:proofErr w:type="spellEnd"/>
      <w:r>
        <w:t xml:space="preserve">. Todos estes casos de uso mencionados funcionam da mesma forma, sendo que o que determina qual dos casos é apresentado é a combinação de átomos realizada pelo usuário. Para realizá-los, deve-se aproximar lentamente um marcador do outro. Para experienciar o </w:t>
      </w:r>
      <w:r w:rsidRPr="00613591">
        <w:rPr>
          <w:rStyle w:val="TF-COURIER9"/>
        </w:rPr>
        <w:t>UC02</w:t>
      </w:r>
      <w:r>
        <w:t>, por exemplo, dois átomos de hidrogênios devem ser aproximados lentamente de um átomo de oxigênio. Esta aproximação dispara um evento de colisão que por sua vez inicia uma rotina de aproximação dos átomos</w:t>
      </w:r>
      <w:r w:rsidR="00BD1971">
        <w:t>, assim gerando a molécula correspondente à ligação</w:t>
      </w:r>
      <w:r>
        <w:t>.</w:t>
      </w:r>
    </w:p>
    <w:p w14:paraId="5AEF2293" w14:textId="277A431A" w:rsidR="00361E86" w:rsidRDefault="00BD1971" w:rsidP="009C1B55">
      <w:pPr>
        <w:pStyle w:val="TF-TEXTO"/>
      </w:pPr>
      <w:r>
        <w:t xml:space="preserve">Com a molécula formada, dependendo da molécula em questão, é possível desfrutar dos casos de uso: </w:t>
      </w:r>
      <w:r w:rsidRPr="00613591">
        <w:rPr>
          <w:rStyle w:val="TF-COURIER9"/>
        </w:rPr>
        <w:t>UC06 – Visualizar animação água, UC07 – Visualizar soda cáustica, UC08 – Visualizar sal de cozinha e UC09 – Visualizar ácido muriático</w:t>
      </w:r>
      <w:r>
        <w:rPr>
          <w:rStyle w:val="TF-COURIER10"/>
        </w:rPr>
        <w:t xml:space="preserve">. </w:t>
      </w:r>
      <w:r w:rsidR="00F22B46">
        <w:t>Para</w:t>
      </w:r>
      <w:r>
        <w:t xml:space="preserve"> isso, basta aproximar a câmera </w:t>
      </w:r>
      <w:r w:rsidR="001D147F">
        <w:t>do dispositivo em relação à molécula que o elemento correspondente será exibido em RA. Ao afastar a câmera, retorna-se para a visualização da molécula. Para d</w:t>
      </w:r>
      <w:r w:rsidR="00F22B46">
        <w:t xml:space="preserve">esfazer esse processo, </w:t>
      </w:r>
      <w:r w:rsidR="007529FF">
        <w:t xml:space="preserve">de forma a voltar </w:t>
      </w:r>
      <w:r w:rsidR="00F22B46">
        <w:t xml:space="preserve">ao </w:t>
      </w:r>
      <w:r w:rsidR="00F22B46" w:rsidRPr="00613591">
        <w:rPr>
          <w:rStyle w:val="TF-COURIER9"/>
        </w:rPr>
        <w:t>UC01</w:t>
      </w:r>
      <w:r w:rsidR="00F22B46">
        <w:t xml:space="preserve">, basta realizar o processo inverso afastando lentamente um átomo do outro. Os átomos de oxigênio e cloro não realizam ligações entre si assim como hidrogênios não realizam ligações com o átomo de sódio </w:t>
      </w:r>
      <w:r w:rsidR="00E960DD">
        <w:t xml:space="preserve">de forma a </w:t>
      </w:r>
      <w:r w:rsidR="00F22B46">
        <w:t>respeita</w:t>
      </w:r>
      <w:r w:rsidR="00E960DD">
        <w:t>r</w:t>
      </w:r>
      <w:r w:rsidR="00F22B46">
        <w:t xml:space="preserve"> a regra do octeto.</w:t>
      </w:r>
    </w:p>
    <w:p w14:paraId="6AC0A87D" w14:textId="2D845ADD" w:rsidR="00F004BE" w:rsidRDefault="00F004BE" w:rsidP="009C1B55">
      <w:pPr>
        <w:pStyle w:val="TF-TEXTO"/>
      </w:pPr>
      <w:r>
        <w:t xml:space="preserve">Para realizar o </w:t>
      </w:r>
      <w:r w:rsidRPr="00613591">
        <w:rPr>
          <w:rStyle w:val="TF-COURIER9"/>
        </w:rPr>
        <w:t>UC10 – Adicionar elementos à Mesa de Reações</w:t>
      </w:r>
      <w:r>
        <w:t xml:space="preserve"> deve-se focar o marcador que projeta em RA a </w:t>
      </w:r>
      <w:r w:rsidRPr="00613591">
        <w:rPr>
          <w:rStyle w:val="TF-COURIER9"/>
        </w:rPr>
        <w:t>Mesa de Reações</w:t>
      </w:r>
      <w:r>
        <w:t xml:space="preserve"> e aproximar a molécula que se deseja adicionar à mesa. Aproximando à direita da mesa, adiciona-se na parte dos produtos da reação, e aproximando à esquerda adiciona-se na parte dos reagentes. Esse caso de uso funciona como um exercício onde deve-se informar corretamente os reagentes e produtos da reação química envolvendo as quatro moléculas abordadas pela aplicação. Neste caso, sendo uma reação química de neutralização, a resposta é correta quando ácido e base se encontram no lado dos reagentes e sal e água no lado do produto.</w:t>
      </w:r>
    </w:p>
    <w:p w14:paraId="4AFA79D3" w14:textId="77777777" w:rsidR="00400BA8" w:rsidRDefault="00F004BE" w:rsidP="00400BA8">
      <w:pPr>
        <w:pStyle w:val="TF-TEXTO"/>
      </w:pPr>
      <w:r>
        <w:t xml:space="preserve">O </w:t>
      </w:r>
      <w:r w:rsidRPr="00613591">
        <w:rPr>
          <w:rStyle w:val="TF-COURIER9"/>
        </w:rPr>
        <w:t>UC11 – Obter resultado do exercício Mesa de Reações</w:t>
      </w:r>
      <w:r w:rsidRPr="00F004BE">
        <w:t xml:space="preserve"> é consequência</w:t>
      </w:r>
      <w:r>
        <w:t xml:space="preserve"> do preenchimento completo do exercício definido no </w:t>
      </w:r>
      <w:r w:rsidRPr="00613591">
        <w:rPr>
          <w:rStyle w:val="TF-COURIER9"/>
        </w:rPr>
        <w:t>UC10</w:t>
      </w:r>
      <w:r>
        <w:t xml:space="preserve">, em que se apresenta a mensagem informando se a reação foi montada </w:t>
      </w:r>
      <w:r>
        <w:lastRenderedPageBreak/>
        <w:t xml:space="preserve">corretamente ou não. Junto da apresentação do resultado é disponibilizado um botão </w:t>
      </w:r>
      <w:r w:rsidR="008B4C8C">
        <w:t>em</w:t>
      </w:r>
      <w:r>
        <w:t xml:space="preserve"> tela que</w:t>
      </w:r>
      <w:r w:rsidR="008B4C8C">
        <w:t xml:space="preserve"> possibilita a restauração do estado inicial</w:t>
      </w:r>
      <w:r>
        <w:t xml:space="preserve"> da </w:t>
      </w:r>
      <w:r w:rsidRPr="00613591">
        <w:rPr>
          <w:rStyle w:val="TF-COURIER9"/>
        </w:rPr>
        <w:t>Mesa de Reações</w:t>
      </w:r>
      <w:r w:rsidR="008B4C8C">
        <w:rPr>
          <w:rStyle w:val="TF-COURIER10"/>
        </w:rPr>
        <w:t>,</w:t>
      </w:r>
      <w:r>
        <w:t xml:space="preserve"> </w:t>
      </w:r>
      <w:r w:rsidR="008B4C8C">
        <w:t>assim possibilitando que</w:t>
      </w:r>
      <w:r>
        <w:t xml:space="preserve"> o exercício </w:t>
      </w:r>
      <w:r w:rsidR="008B4C8C">
        <w:t xml:space="preserve">seja </w:t>
      </w:r>
      <w:r>
        <w:t>realizado novamente (</w:t>
      </w:r>
      <w:r w:rsidRPr="00613591">
        <w:rPr>
          <w:rStyle w:val="TF-COURIER9"/>
        </w:rPr>
        <w:t>UC12 – Reiniciar a Mesa de Reações</w:t>
      </w:r>
      <w:r>
        <w:t>).</w:t>
      </w:r>
    </w:p>
    <w:p w14:paraId="6AFDD5C2" w14:textId="7FEE80F1" w:rsidR="00400BA8" w:rsidRPr="006E5B2B" w:rsidRDefault="00400BA8" w:rsidP="00400BA8">
      <w:pPr>
        <w:pStyle w:val="TF-TEXTO"/>
      </w:pPr>
      <w:r>
        <w:t xml:space="preserve">Na Figura </w:t>
      </w:r>
      <w:r w:rsidR="00DA2936">
        <w:t>9</w:t>
      </w:r>
      <w:r>
        <w:t xml:space="preserve"> pode-se visualizar as classes relacionadas às funcionalidades de Ligações Químicas. Compõem-se principalmente de classes de entidade, como </w:t>
      </w:r>
      <w:r w:rsidRPr="00613591">
        <w:rPr>
          <w:rStyle w:val="TF-COURIER9"/>
        </w:rPr>
        <w:t>Atom</w:t>
      </w:r>
      <w:r w:rsidRPr="00D66D8B">
        <w:t xml:space="preserve"> e</w:t>
      </w:r>
      <w:r>
        <w:t xml:space="preserve"> </w:t>
      </w:r>
      <w:proofErr w:type="spellStart"/>
      <w:r w:rsidRPr="00613591">
        <w:rPr>
          <w:rStyle w:val="TF-COURIER9"/>
        </w:rPr>
        <w:t>AtomCard</w:t>
      </w:r>
      <w:proofErr w:type="spellEnd"/>
      <w:r>
        <w:t xml:space="preserve"> juntamente de suas classes herdadas, de </w:t>
      </w:r>
      <w:proofErr w:type="spellStart"/>
      <w:r w:rsidRPr="00613591">
        <w:rPr>
          <w:rStyle w:val="TF-COURIER9"/>
        </w:rPr>
        <w:t>Enumerations</w:t>
      </w:r>
      <w:proofErr w:type="spellEnd"/>
      <w:r>
        <w:t xml:space="preserve">, de classes estendidas relacionadas ao rastreio de </w:t>
      </w:r>
      <w:proofErr w:type="spellStart"/>
      <w:r w:rsidRPr="00613591">
        <w:rPr>
          <w:rStyle w:val="TF-COURIER9"/>
        </w:rPr>
        <w:t>Image</w:t>
      </w:r>
      <w:proofErr w:type="spellEnd"/>
      <w:r w:rsidRPr="00613591">
        <w:rPr>
          <w:rStyle w:val="TF-COURIER9"/>
        </w:rPr>
        <w:t xml:space="preserve"> Targets</w:t>
      </w:r>
      <w:r>
        <w:t xml:space="preserve"> e de classes auxiliares para atender aos requisitos funcionais.</w:t>
      </w:r>
    </w:p>
    <w:p w14:paraId="26FE60A6" w14:textId="35B09EF5" w:rsidR="00400BA8" w:rsidRDefault="00400BA8" w:rsidP="00400BA8">
      <w:pPr>
        <w:pStyle w:val="TF-LEGENDA"/>
      </w:pPr>
      <w:r>
        <w:t xml:space="preserve">Figura </w:t>
      </w:r>
      <w:r w:rsidR="00F047B3">
        <w:t>9</w:t>
      </w:r>
      <w:r>
        <w:t xml:space="preserve"> – Diagrama de Classes UML: Ligações Químicas</w:t>
      </w:r>
    </w:p>
    <w:p w14:paraId="07CE8CCF" w14:textId="77777777" w:rsidR="00400BA8" w:rsidRDefault="00400BA8" w:rsidP="00400BA8">
      <w:pPr>
        <w:pStyle w:val="TF-FIGURA"/>
      </w:pPr>
      <w:r>
        <w:rPr>
          <w:noProof/>
        </w:rPr>
        <w:drawing>
          <wp:inline distT="0" distB="0" distL="0" distR="0" wp14:anchorId="49098A5E" wp14:editId="6610F11A">
            <wp:extent cx="5500219" cy="3811712"/>
            <wp:effectExtent l="0" t="0" r="0" b="0"/>
            <wp:docPr id="196299274"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274" name="Imagem 1" descr="Diagrama, Esquemático&#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5719" cy="3829384"/>
                    </a:xfrm>
                    <a:prstGeom prst="rect">
                      <a:avLst/>
                    </a:prstGeom>
                    <a:noFill/>
                    <a:ln>
                      <a:noFill/>
                    </a:ln>
                  </pic:spPr>
                </pic:pic>
              </a:graphicData>
            </a:graphic>
          </wp:inline>
        </w:drawing>
      </w:r>
    </w:p>
    <w:p w14:paraId="19FCA623" w14:textId="77777777" w:rsidR="00400BA8" w:rsidRDefault="00400BA8" w:rsidP="00400BA8">
      <w:pPr>
        <w:pStyle w:val="TF-FONTE"/>
      </w:pPr>
      <w:r>
        <w:t>Fonte: elaborado pelo autor.</w:t>
      </w:r>
    </w:p>
    <w:p w14:paraId="0C7E4464" w14:textId="1DEA6976" w:rsidR="00400BA8" w:rsidRPr="006E5B2B" w:rsidRDefault="00400BA8" w:rsidP="00400BA8">
      <w:pPr>
        <w:pStyle w:val="TF-TEXTO"/>
      </w:pPr>
      <w:r>
        <w:t xml:space="preserve">A Figura </w:t>
      </w:r>
      <w:r w:rsidR="00F047B3">
        <w:t>10</w:t>
      </w:r>
      <w:r>
        <w:t xml:space="preserve"> aborda o diagrama de classes UML acerca das funcionalidades da </w:t>
      </w:r>
      <w:r w:rsidRPr="00613591">
        <w:rPr>
          <w:rStyle w:val="TF-COURIER9"/>
        </w:rPr>
        <w:t>Mesa de Reações</w:t>
      </w:r>
      <w:r>
        <w:t xml:space="preserve">. Todos os atributos públicos da classe </w:t>
      </w:r>
      <w:proofErr w:type="spellStart"/>
      <w:r w:rsidRPr="00613591">
        <w:rPr>
          <w:rStyle w:val="TF-COURIER9"/>
        </w:rPr>
        <w:t>ReactionTable</w:t>
      </w:r>
      <w:proofErr w:type="spellEnd"/>
      <w:r>
        <w:t xml:space="preserve"> são atribuídos via interface do </w:t>
      </w:r>
      <w:r w:rsidRPr="00937F03">
        <w:rPr>
          <w:rStyle w:val="TF-COURIER10"/>
        </w:rPr>
        <w:t>Unity Editor</w:t>
      </w:r>
      <w:r>
        <w:t xml:space="preserve"> a partir do arrasto dos </w:t>
      </w:r>
      <w:r w:rsidRPr="00613591">
        <w:rPr>
          <w:rStyle w:val="TF-COURIER9"/>
        </w:rPr>
        <w:t xml:space="preserve">Game </w:t>
      </w:r>
      <w:proofErr w:type="spellStart"/>
      <w:r w:rsidRPr="00613591">
        <w:rPr>
          <w:rStyle w:val="TF-COURIER9"/>
        </w:rPr>
        <w:t>Objects</w:t>
      </w:r>
      <w:proofErr w:type="spellEnd"/>
      <w:r>
        <w:t xml:space="preserve"> até o campo específico do valor de cada atributo.</w:t>
      </w:r>
    </w:p>
    <w:p w14:paraId="6312623B" w14:textId="435AECF0" w:rsidR="00400BA8" w:rsidRDefault="00400BA8" w:rsidP="00400BA8">
      <w:pPr>
        <w:pStyle w:val="TF-LEGENDA"/>
      </w:pPr>
      <w:r>
        <w:t xml:space="preserve">Figura </w:t>
      </w:r>
      <w:r w:rsidR="00F047B3">
        <w:t>10</w:t>
      </w:r>
      <w:r>
        <w:t xml:space="preserve"> – Diagrama de Classes UML: Mesa de Reações</w:t>
      </w:r>
    </w:p>
    <w:p w14:paraId="534F4A39" w14:textId="77777777" w:rsidR="00400BA8" w:rsidRDefault="00400BA8" w:rsidP="00400BA8">
      <w:pPr>
        <w:pStyle w:val="TF-FIGURA"/>
      </w:pPr>
      <w:r>
        <w:rPr>
          <w:noProof/>
        </w:rPr>
        <w:drawing>
          <wp:inline distT="0" distB="0" distL="0" distR="0" wp14:anchorId="4A4E25AE" wp14:editId="792BBE6D">
            <wp:extent cx="3935896" cy="2702867"/>
            <wp:effectExtent l="0" t="0" r="0" b="0"/>
            <wp:docPr id="90781826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18265" name="Imagem 2"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59435" cy="2719032"/>
                    </a:xfrm>
                    <a:prstGeom prst="rect">
                      <a:avLst/>
                    </a:prstGeom>
                    <a:noFill/>
                    <a:ln>
                      <a:noFill/>
                    </a:ln>
                  </pic:spPr>
                </pic:pic>
              </a:graphicData>
            </a:graphic>
          </wp:inline>
        </w:drawing>
      </w:r>
    </w:p>
    <w:p w14:paraId="448BF3CA" w14:textId="5713A3AF" w:rsidR="001D147F" w:rsidRPr="006E5B2B" w:rsidRDefault="00400BA8" w:rsidP="00400BA8">
      <w:pPr>
        <w:pStyle w:val="TF-FONTE"/>
      </w:pPr>
      <w:r>
        <w:t>Fonte: elaborado pelo autor.</w:t>
      </w:r>
    </w:p>
    <w:p w14:paraId="245DAFB7" w14:textId="77777777" w:rsidR="00A37A85" w:rsidRDefault="00A37A85" w:rsidP="00A37A85">
      <w:pPr>
        <w:pStyle w:val="Ttulo2"/>
      </w:pPr>
      <w:r>
        <w:lastRenderedPageBreak/>
        <w:t>implementação</w:t>
      </w:r>
    </w:p>
    <w:p w14:paraId="4CF0F643" w14:textId="34B409D3" w:rsidR="00C21895" w:rsidRDefault="00A37A85" w:rsidP="00A37A85">
      <w:pPr>
        <w:pStyle w:val="TF-TEXTO"/>
      </w:pPr>
      <w:r>
        <w:t xml:space="preserve"> </w:t>
      </w:r>
      <w:r w:rsidR="00C404FC">
        <w:t xml:space="preserve">A aplicação foi desenvolvida </w:t>
      </w:r>
      <w:r w:rsidR="00DB33FB">
        <w:t xml:space="preserve">através da </w:t>
      </w:r>
      <w:r w:rsidR="00C404FC">
        <w:t xml:space="preserve">plataforma Unity iniciando-se o projeto com um </w:t>
      </w:r>
      <w:proofErr w:type="spellStart"/>
      <w:r w:rsidR="00C404FC" w:rsidRPr="00C404FC">
        <w:rPr>
          <w:i/>
          <w:iCs/>
        </w:rPr>
        <w:t>template</w:t>
      </w:r>
      <w:proofErr w:type="spellEnd"/>
      <w:r w:rsidR="00C404FC">
        <w:t xml:space="preserve"> padrão para Realidade Aumentada</w:t>
      </w:r>
      <w:r w:rsidR="00BD16F0">
        <w:t>.</w:t>
      </w:r>
      <w:r w:rsidR="00C404FC">
        <w:t xml:space="preserve"> </w:t>
      </w:r>
      <w:r w:rsidR="00BD16F0">
        <w:t>Nele, fora feita a instalação e uso do</w:t>
      </w:r>
      <w:r w:rsidR="00C404FC">
        <w:t xml:space="preserve"> </w:t>
      </w:r>
      <w:r w:rsidR="00C404FC" w:rsidRPr="00613591">
        <w:t>Vuforia</w:t>
      </w:r>
      <w:r w:rsidR="00E51232" w:rsidRPr="00613591">
        <w:t xml:space="preserve"> Software </w:t>
      </w:r>
      <w:proofErr w:type="spellStart"/>
      <w:r w:rsidR="00E51232" w:rsidRPr="00613591">
        <w:t>Development</w:t>
      </w:r>
      <w:proofErr w:type="spellEnd"/>
      <w:r w:rsidR="00E51232" w:rsidRPr="00613591">
        <w:t xml:space="preserve"> Kit (</w:t>
      </w:r>
      <w:r w:rsidR="000038FB" w:rsidRPr="00613591">
        <w:t xml:space="preserve">Vuforia </w:t>
      </w:r>
      <w:r w:rsidR="00E51232" w:rsidRPr="00613591">
        <w:t>SDK)</w:t>
      </w:r>
      <w:r w:rsidR="00BD16F0" w:rsidRPr="00613591">
        <w:t>,</w:t>
      </w:r>
      <w:r w:rsidR="00BD16F0">
        <w:t xml:space="preserve"> principalmente devido às funcionalidades de detecção e renderização de alvos de imagem (marcadores) e as opções de utilizá-la com webcam para testes e validações rápidas durante o ciclo de desenvolvimento da aplicação.</w:t>
      </w:r>
      <w:r w:rsidR="000038FB">
        <w:t xml:space="preserve"> Além disso, foram utilizados scripts C# para a codificação de grande parte das funcionalidades do aplicativo.</w:t>
      </w:r>
    </w:p>
    <w:p w14:paraId="6BB2AC81" w14:textId="42DB6C6F" w:rsidR="00A420AF" w:rsidRPr="006E5B2B" w:rsidRDefault="00A420AF" w:rsidP="00613591">
      <w:pPr>
        <w:pStyle w:val="TF-TEXTO"/>
      </w:pPr>
      <w:r>
        <w:t xml:space="preserve">A aplicação tem seu funcionamento baseado principalmente em dois tipos de componentes do </w:t>
      </w:r>
      <w:r w:rsidRPr="00613591">
        <w:rPr>
          <w:rStyle w:val="TF-COURIER9"/>
        </w:rPr>
        <w:t xml:space="preserve">Vuforia </w:t>
      </w:r>
      <w:proofErr w:type="spellStart"/>
      <w:r w:rsidRPr="00613591">
        <w:rPr>
          <w:rStyle w:val="TF-COURIER9"/>
        </w:rPr>
        <w:t>Engine</w:t>
      </w:r>
      <w:proofErr w:type="spellEnd"/>
      <w:r w:rsidR="00C00F3A">
        <w:rPr>
          <w:rStyle w:val="TF-COURIER10"/>
        </w:rPr>
        <w:t xml:space="preserve"> </w:t>
      </w:r>
      <w:r w:rsidRPr="00A420AF">
        <w:t>que se situam no topo do grafo de cena</w:t>
      </w:r>
      <w:r w:rsidR="00C00F3A">
        <w:t xml:space="preserve">: o </w:t>
      </w:r>
      <w:proofErr w:type="spellStart"/>
      <w:r w:rsidR="00C00F3A" w:rsidRPr="00613591">
        <w:rPr>
          <w:rStyle w:val="TF-COURIER9"/>
        </w:rPr>
        <w:t>ARCamera</w:t>
      </w:r>
      <w:proofErr w:type="spellEnd"/>
      <w:r w:rsidR="00C00F3A">
        <w:t xml:space="preserve"> e o </w:t>
      </w:r>
      <w:proofErr w:type="spellStart"/>
      <w:r w:rsidR="00C00F3A" w:rsidRPr="00613591">
        <w:rPr>
          <w:rStyle w:val="TF-COURIER9"/>
        </w:rPr>
        <w:t>Image</w:t>
      </w:r>
      <w:proofErr w:type="spellEnd"/>
      <w:r w:rsidR="00C00F3A" w:rsidRPr="00613591">
        <w:rPr>
          <w:rStyle w:val="TF-COURIER9"/>
        </w:rPr>
        <w:t xml:space="preserve"> Target</w:t>
      </w:r>
      <w:r w:rsidR="00C00F3A">
        <w:t>, conforme demonstrado na Figura 1</w:t>
      </w:r>
      <w:r w:rsidR="00123230">
        <w:t>1</w:t>
      </w:r>
      <w:r w:rsidR="00C00F3A">
        <w:t xml:space="preserve"> com destaque em azul</w:t>
      </w:r>
      <w:r w:rsidRPr="00A420AF">
        <w:t>.</w:t>
      </w:r>
      <w:r w:rsidR="00C00F3A">
        <w:t xml:space="preserve"> Na mesma Figura, é demonstrado com destaque em verde a configuração do </w:t>
      </w:r>
      <w:r w:rsidR="00C00F3A" w:rsidRPr="00613591">
        <w:rPr>
          <w:rStyle w:val="TF-COURIER9"/>
        </w:rPr>
        <w:t>Vuforia</w:t>
      </w:r>
      <w:r w:rsidR="00C00F3A">
        <w:rPr>
          <w:rStyle w:val="TF-COURIER10"/>
        </w:rPr>
        <w:t xml:space="preserve"> </w:t>
      </w:r>
      <w:r w:rsidR="00C00F3A" w:rsidRPr="00C00F3A">
        <w:t>que determina o limite de</w:t>
      </w:r>
      <w:r w:rsidR="00C00F3A">
        <w:rPr>
          <w:rStyle w:val="TF-COURIER10"/>
        </w:rPr>
        <w:t xml:space="preserve"> </w:t>
      </w:r>
      <w:proofErr w:type="spellStart"/>
      <w:r w:rsidR="00C00F3A" w:rsidRPr="00613591">
        <w:rPr>
          <w:rStyle w:val="TF-COURIER9"/>
        </w:rPr>
        <w:t>Image</w:t>
      </w:r>
      <w:proofErr w:type="spellEnd"/>
      <w:r w:rsidR="00C00F3A" w:rsidRPr="00613591">
        <w:rPr>
          <w:rStyle w:val="TF-COURIER9"/>
        </w:rPr>
        <w:t xml:space="preserve"> Targets</w:t>
      </w:r>
      <w:r w:rsidR="00C00F3A">
        <w:rPr>
          <w:rStyle w:val="TF-COURIER10"/>
        </w:rPr>
        <w:t xml:space="preserve"> </w:t>
      </w:r>
      <w:r w:rsidR="00C00F3A" w:rsidRPr="00C00F3A">
        <w:t>que serão monitorados simultaneamente.</w:t>
      </w:r>
      <w:r w:rsidR="00C00F3A">
        <w:t xml:space="preserve"> Além dessa configuração, é necessário gerar uma chave de licença de aplicativo </w:t>
      </w:r>
      <w:r w:rsidR="00C00F3A" w:rsidRPr="00613591">
        <w:t>Vuforia</w:t>
      </w:r>
      <w:r w:rsidR="00C00F3A">
        <w:t xml:space="preserve"> (</w:t>
      </w:r>
      <w:r w:rsidR="00CA7C9E">
        <w:t>VUFORIA, 2011</w:t>
      </w:r>
      <w:r w:rsidR="00C00F3A">
        <w:t>) e adicioná-la ao projeto</w:t>
      </w:r>
      <w:r w:rsidR="00E51232">
        <w:t xml:space="preserve"> para utilizar o </w:t>
      </w:r>
      <w:r w:rsidR="00E51232" w:rsidRPr="00613591">
        <w:t>SDK</w:t>
      </w:r>
      <w:r w:rsidR="00C00F3A">
        <w:t>.</w:t>
      </w:r>
    </w:p>
    <w:p w14:paraId="4090B21F" w14:textId="47F5A35E" w:rsidR="00A420AF" w:rsidRDefault="00A420AF" w:rsidP="00A420AF">
      <w:pPr>
        <w:pStyle w:val="TF-LEGENDA"/>
      </w:pPr>
      <w:r>
        <w:t xml:space="preserve">Figura </w:t>
      </w:r>
      <w:r w:rsidR="00C00F3A">
        <w:t>1</w:t>
      </w:r>
      <w:r w:rsidR="00123230">
        <w:t>1</w:t>
      </w:r>
      <w:r>
        <w:t xml:space="preserve"> – </w:t>
      </w:r>
      <w:r w:rsidR="00C00F3A">
        <w:t>Editor de projetos do Unity Hub com destaque para o grafo de cena e configuração Vuforia</w:t>
      </w:r>
    </w:p>
    <w:p w14:paraId="0A0E206A" w14:textId="35B27DD1" w:rsidR="00A420AF" w:rsidRDefault="00DE3103" w:rsidP="00613591">
      <w:pPr>
        <w:pStyle w:val="TF-FIGURA"/>
      </w:pPr>
      <w:r>
        <w:rPr>
          <w:noProof/>
        </w:rPr>
        <w:drawing>
          <wp:inline distT="0" distB="0" distL="0" distR="0" wp14:anchorId="490268B8" wp14:editId="1C4033D3">
            <wp:extent cx="5504763" cy="1997050"/>
            <wp:effectExtent l="0" t="0" r="0" b="0"/>
            <wp:docPr id="17957077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9683" cy="2002463"/>
                    </a:xfrm>
                    <a:prstGeom prst="rect">
                      <a:avLst/>
                    </a:prstGeom>
                    <a:noFill/>
                    <a:ln>
                      <a:noFill/>
                    </a:ln>
                  </pic:spPr>
                </pic:pic>
              </a:graphicData>
            </a:graphic>
          </wp:inline>
        </w:drawing>
      </w:r>
    </w:p>
    <w:p w14:paraId="5AFE2B1E" w14:textId="77777777" w:rsidR="00A420AF" w:rsidRDefault="00A420AF" w:rsidP="00A420AF">
      <w:pPr>
        <w:pStyle w:val="TF-FONTE"/>
      </w:pPr>
      <w:r>
        <w:t>Fonte: elaborado pelo autor.</w:t>
      </w:r>
    </w:p>
    <w:p w14:paraId="1AC525CE" w14:textId="147DE6C0" w:rsidR="006F4DB6" w:rsidRPr="006E5B2B" w:rsidRDefault="00A420AF" w:rsidP="006F4DB6">
      <w:pPr>
        <w:pStyle w:val="TF-TEXTO"/>
      </w:pPr>
      <w:r>
        <w:t>A</w:t>
      </w:r>
      <w:r w:rsidR="00124E92">
        <w:t xml:space="preserve">o executar o aplicativo, o componente </w:t>
      </w:r>
      <w:proofErr w:type="spellStart"/>
      <w:r w:rsidR="00124E92" w:rsidRPr="00613591">
        <w:rPr>
          <w:rStyle w:val="TF-COURIER9"/>
        </w:rPr>
        <w:t>ARCamera</w:t>
      </w:r>
      <w:proofErr w:type="spellEnd"/>
      <w:r w:rsidR="00124E92">
        <w:t xml:space="preserve"> inicia a câmera do dispositivo móvel e os componentes </w:t>
      </w:r>
      <w:proofErr w:type="spellStart"/>
      <w:r w:rsidR="00124E92" w:rsidRPr="00613591">
        <w:rPr>
          <w:rStyle w:val="TF-COURIER9"/>
        </w:rPr>
        <w:t>Image</w:t>
      </w:r>
      <w:proofErr w:type="spellEnd"/>
      <w:r w:rsidR="00124E92" w:rsidRPr="00613591">
        <w:rPr>
          <w:rStyle w:val="TF-COURIER9"/>
        </w:rPr>
        <w:t xml:space="preserve"> Target</w:t>
      </w:r>
      <w:r w:rsidR="00124E92">
        <w:t xml:space="preserve"> ficam constantemente monitorando a</w:t>
      </w:r>
      <w:r w:rsidR="00876F22">
        <w:t>s imagens capturadas</w:t>
      </w:r>
      <w:r w:rsidR="00124E92">
        <w:t>.</w:t>
      </w:r>
      <w:r w:rsidR="006F4DB6">
        <w:t xml:space="preserve"> Para a utilização de cada </w:t>
      </w:r>
      <w:proofErr w:type="spellStart"/>
      <w:r w:rsidR="006F4DB6" w:rsidRPr="00613591">
        <w:rPr>
          <w:rStyle w:val="TF-COURIER9"/>
        </w:rPr>
        <w:t>Image</w:t>
      </w:r>
      <w:proofErr w:type="spellEnd"/>
      <w:r w:rsidR="006F4DB6" w:rsidRPr="00613591">
        <w:rPr>
          <w:rStyle w:val="TF-COURIER9"/>
        </w:rPr>
        <w:t xml:space="preserve"> Target</w:t>
      </w:r>
      <w:r w:rsidR="006F4DB6">
        <w:t xml:space="preserve">, é necessário configurar o </w:t>
      </w:r>
      <w:proofErr w:type="spellStart"/>
      <w:r w:rsidR="006F4DB6" w:rsidRPr="00613591">
        <w:rPr>
          <w:rStyle w:val="TF-COURIER9"/>
        </w:rPr>
        <w:t>Image</w:t>
      </w:r>
      <w:proofErr w:type="spellEnd"/>
      <w:r w:rsidR="006F4DB6" w:rsidRPr="00613591">
        <w:rPr>
          <w:rStyle w:val="TF-COURIER9"/>
        </w:rPr>
        <w:t xml:space="preserve"> Target </w:t>
      </w:r>
      <w:proofErr w:type="spellStart"/>
      <w:r w:rsidR="006F4DB6" w:rsidRPr="00613591">
        <w:rPr>
          <w:rStyle w:val="TF-COURIER9"/>
        </w:rPr>
        <w:t>Behaviour</w:t>
      </w:r>
      <w:proofErr w:type="spellEnd"/>
      <w:r w:rsidR="006F4DB6" w:rsidRPr="00BB645D">
        <w:t>.</w:t>
      </w:r>
      <w:r w:rsidR="006F4DB6" w:rsidRPr="006F4DB6">
        <w:t xml:space="preserve"> </w:t>
      </w:r>
      <w:r w:rsidR="009226B2">
        <w:t xml:space="preserve">Nele, é </w:t>
      </w:r>
      <w:r w:rsidR="00E14612">
        <w:t xml:space="preserve">preciso </w:t>
      </w:r>
      <w:r w:rsidR="009226B2">
        <w:t>referenciar a imagem que servirá como marcador e informar as medidas de largura e altura físicas, em metro</w:t>
      </w:r>
      <w:r w:rsidR="00122440">
        <w:t>s</w:t>
      </w:r>
      <w:r w:rsidR="009226B2">
        <w:t xml:space="preserve">, desse marcador. </w:t>
      </w:r>
      <w:r w:rsidR="006F4DB6" w:rsidRPr="006F4DB6">
        <w:t>Na Figura 1</w:t>
      </w:r>
      <w:r w:rsidR="00123230">
        <w:t>2</w:t>
      </w:r>
      <w:r w:rsidR="006F4DB6">
        <w:t xml:space="preserve"> demonstra-se a configuração </w:t>
      </w:r>
      <w:r w:rsidR="00876F22">
        <w:t>d</w:t>
      </w:r>
      <w:r w:rsidR="006F4DB6">
        <w:t xml:space="preserve">o </w:t>
      </w:r>
      <w:proofErr w:type="spellStart"/>
      <w:r w:rsidR="006F4DB6" w:rsidRPr="00613591">
        <w:rPr>
          <w:rStyle w:val="TF-COURIER9"/>
        </w:rPr>
        <w:t>Image</w:t>
      </w:r>
      <w:proofErr w:type="spellEnd"/>
      <w:r w:rsidR="006F4DB6" w:rsidRPr="00613591">
        <w:rPr>
          <w:rStyle w:val="TF-COURIER9"/>
        </w:rPr>
        <w:t xml:space="preserve"> Target</w:t>
      </w:r>
      <w:r w:rsidR="006F4DB6">
        <w:t xml:space="preserve"> referente a um dos dois hidrogênios que são renderizados</w:t>
      </w:r>
      <w:r w:rsidR="00876F22">
        <w:t xml:space="preserve"> na aplicação</w:t>
      </w:r>
      <w:r w:rsidR="006F4DB6">
        <w:t>.</w:t>
      </w:r>
    </w:p>
    <w:p w14:paraId="18481526" w14:textId="6C52CAEE" w:rsidR="006F4DB6" w:rsidRDefault="006F4DB6" w:rsidP="006F4DB6">
      <w:pPr>
        <w:pStyle w:val="TF-LEGENDA"/>
      </w:pPr>
      <w:r>
        <w:t>Figura 1</w:t>
      </w:r>
      <w:r w:rsidR="00123230">
        <w:t>2</w:t>
      </w:r>
      <w:r>
        <w:t xml:space="preserve"> – Editor de projetos do Unity Hub com destaque para configuração do </w:t>
      </w:r>
      <w:proofErr w:type="spellStart"/>
      <w:r w:rsidRPr="00613591">
        <w:rPr>
          <w:rStyle w:val="TF-COURIER9"/>
        </w:rPr>
        <w:t>Image</w:t>
      </w:r>
      <w:proofErr w:type="spellEnd"/>
      <w:r w:rsidRPr="00613591">
        <w:rPr>
          <w:rStyle w:val="TF-COURIER9"/>
        </w:rPr>
        <w:t xml:space="preserve"> Target </w:t>
      </w:r>
      <w:proofErr w:type="spellStart"/>
      <w:r w:rsidRPr="00613591">
        <w:rPr>
          <w:rStyle w:val="TF-COURIER9"/>
        </w:rPr>
        <w:t>Behaviour</w:t>
      </w:r>
      <w:proofErr w:type="spellEnd"/>
    </w:p>
    <w:p w14:paraId="206006F5" w14:textId="29B5B308" w:rsidR="006F4DB6" w:rsidRDefault="0023369E" w:rsidP="00613591">
      <w:pPr>
        <w:pStyle w:val="TF-FIGURA"/>
      </w:pPr>
      <w:r>
        <w:rPr>
          <w:noProof/>
        </w:rPr>
        <w:drawing>
          <wp:inline distT="0" distB="0" distL="0" distR="0" wp14:anchorId="6F653CEA" wp14:editId="5EB68CB0">
            <wp:extent cx="5486854" cy="3313786"/>
            <wp:effectExtent l="0" t="0" r="0" b="0"/>
            <wp:docPr id="5846145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7937" cy="3320480"/>
                    </a:xfrm>
                    <a:prstGeom prst="rect">
                      <a:avLst/>
                    </a:prstGeom>
                    <a:noFill/>
                    <a:ln>
                      <a:noFill/>
                    </a:ln>
                  </pic:spPr>
                </pic:pic>
              </a:graphicData>
            </a:graphic>
          </wp:inline>
        </w:drawing>
      </w:r>
    </w:p>
    <w:p w14:paraId="1EF7A8AB" w14:textId="77777777" w:rsidR="006F4DB6" w:rsidRDefault="006F4DB6" w:rsidP="006F4DB6">
      <w:pPr>
        <w:pStyle w:val="TF-FONTE"/>
      </w:pPr>
      <w:r>
        <w:t>Fonte: elaborado pelo autor.</w:t>
      </w:r>
    </w:p>
    <w:p w14:paraId="301E648D" w14:textId="1F7D38AD" w:rsidR="00FC5CB9" w:rsidRPr="006E5B2B" w:rsidRDefault="00BB645D" w:rsidP="00FC5CB9">
      <w:pPr>
        <w:pStyle w:val="TF-TEXTO"/>
      </w:pPr>
      <w:r>
        <w:lastRenderedPageBreak/>
        <w:t>A</w:t>
      </w:r>
      <w:r w:rsidR="00C87411">
        <w:t>cerca dos</w:t>
      </w:r>
      <w:r>
        <w:t xml:space="preserve"> </w:t>
      </w:r>
      <w:proofErr w:type="spellStart"/>
      <w:r w:rsidRPr="00613591">
        <w:rPr>
          <w:rStyle w:val="TF-COURIER9"/>
        </w:rPr>
        <w:t>Image</w:t>
      </w:r>
      <w:proofErr w:type="spellEnd"/>
      <w:r w:rsidRPr="00613591">
        <w:rPr>
          <w:rStyle w:val="TF-COURIER9"/>
        </w:rPr>
        <w:t xml:space="preserve"> Targe</w:t>
      </w:r>
      <w:r w:rsidR="00C87411" w:rsidRPr="00613591">
        <w:rPr>
          <w:rStyle w:val="TF-COURIER9"/>
        </w:rPr>
        <w:t>ts</w:t>
      </w:r>
      <w:r>
        <w:t xml:space="preserve">, fora necessário </w:t>
      </w:r>
      <w:r w:rsidR="00C87411">
        <w:t xml:space="preserve">também </w:t>
      </w:r>
      <w:r>
        <w:t xml:space="preserve">customizar as funcionalidades padrões do </w:t>
      </w:r>
      <w:r w:rsidRPr="00593C27">
        <w:rPr>
          <w:rStyle w:val="TF-COURIER9"/>
        </w:rPr>
        <w:t xml:space="preserve">Default </w:t>
      </w:r>
      <w:proofErr w:type="spellStart"/>
      <w:r w:rsidRPr="00593C27">
        <w:rPr>
          <w:rStyle w:val="TF-COURIER9"/>
        </w:rPr>
        <w:t>Observer</w:t>
      </w:r>
      <w:proofErr w:type="spellEnd"/>
      <w:r w:rsidRPr="00593C27">
        <w:rPr>
          <w:rStyle w:val="TF-COURIER9"/>
        </w:rPr>
        <w:t xml:space="preserve"> Event </w:t>
      </w:r>
      <w:proofErr w:type="spellStart"/>
      <w:r w:rsidRPr="00593C27">
        <w:rPr>
          <w:rStyle w:val="TF-COURIER9"/>
        </w:rPr>
        <w:t>Handler</w:t>
      </w:r>
      <w:proofErr w:type="spellEnd"/>
      <w:r>
        <w:rPr>
          <w:rStyle w:val="TF-COURIER10"/>
        </w:rPr>
        <w:t xml:space="preserve"> </w:t>
      </w:r>
      <w:r w:rsidRPr="00BB645D">
        <w:t>para atender aos requisitos desse projeto</w:t>
      </w:r>
      <w:r>
        <w:t>.</w:t>
      </w:r>
      <w:r w:rsidR="00876F22">
        <w:t xml:space="preserve"> A motivação por trás dessa decisão foi a de ter total controle sobre o comportamento de renderização de cada um dos objetos filhos pertencentes ao </w:t>
      </w:r>
      <w:proofErr w:type="spellStart"/>
      <w:r w:rsidR="00876F22" w:rsidRPr="00593C27">
        <w:rPr>
          <w:rStyle w:val="TF-COURIER9"/>
        </w:rPr>
        <w:t>Image</w:t>
      </w:r>
      <w:proofErr w:type="spellEnd"/>
      <w:r w:rsidR="00876F22" w:rsidRPr="00593C27">
        <w:rPr>
          <w:rStyle w:val="TF-COURIER9"/>
        </w:rPr>
        <w:t xml:space="preserve"> Target</w:t>
      </w:r>
      <w:r w:rsidR="00C87411" w:rsidRPr="00635175">
        <w:t xml:space="preserve"> </w:t>
      </w:r>
      <w:r w:rsidR="00C87411" w:rsidRPr="00C87411">
        <w:t>nos casos de troca de status de detecção do marcador</w:t>
      </w:r>
      <w:r w:rsidR="00876F22">
        <w:t xml:space="preserve">. Para isso, foram criados dois scripts C# para substituir o </w:t>
      </w:r>
      <w:r w:rsidR="00876F22" w:rsidRPr="00593C27">
        <w:rPr>
          <w:rStyle w:val="TF-COURIER9"/>
        </w:rPr>
        <w:t xml:space="preserve">Default </w:t>
      </w:r>
      <w:proofErr w:type="spellStart"/>
      <w:r w:rsidR="00876F22" w:rsidRPr="00593C27">
        <w:rPr>
          <w:rStyle w:val="TF-COURIER9"/>
        </w:rPr>
        <w:t>Observer</w:t>
      </w:r>
      <w:proofErr w:type="spellEnd"/>
      <w:r w:rsidR="00876F22" w:rsidRPr="00593C27">
        <w:rPr>
          <w:rStyle w:val="TF-COURIER9"/>
        </w:rPr>
        <w:t xml:space="preserve"> Event </w:t>
      </w:r>
      <w:proofErr w:type="spellStart"/>
      <w:r w:rsidR="00876F22" w:rsidRPr="00593C27">
        <w:rPr>
          <w:rStyle w:val="TF-COURIER9"/>
        </w:rPr>
        <w:t>Handler</w:t>
      </w:r>
      <w:proofErr w:type="spellEnd"/>
      <w:r w:rsidR="00C87411">
        <w:t xml:space="preserve">. O script </w:t>
      </w:r>
      <w:proofErr w:type="spellStart"/>
      <w:r w:rsidR="00C87411" w:rsidRPr="00593C27">
        <w:rPr>
          <w:rStyle w:val="TF-COURIER9"/>
        </w:rPr>
        <w:t>GiverTargetObserver</w:t>
      </w:r>
      <w:proofErr w:type="spellEnd"/>
      <w:r w:rsidR="00C87411">
        <w:t xml:space="preserve"> é aplicado para a detecção dos marcadores dos hidrogênios e do sódio, enquanto o</w:t>
      </w:r>
      <w:r w:rsidR="00FC5CB9">
        <w:t xml:space="preserve"> script</w:t>
      </w:r>
      <w:r w:rsidR="00C87411">
        <w:t xml:space="preserve"> </w:t>
      </w:r>
      <w:proofErr w:type="spellStart"/>
      <w:r w:rsidR="00C87411" w:rsidRPr="00593C27">
        <w:rPr>
          <w:rStyle w:val="TF-COURIER9"/>
        </w:rPr>
        <w:t>TakerTargetObserver</w:t>
      </w:r>
      <w:proofErr w:type="spellEnd"/>
      <w:r w:rsidR="00C87411" w:rsidRPr="00A76332">
        <w:t xml:space="preserve"> </w:t>
      </w:r>
      <w:r w:rsidR="00C87411" w:rsidRPr="00C87411">
        <w:t>é aplicado para a detecção do oxigênio e do cloro</w:t>
      </w:r>
      <w:r w:rsidR="00122440">
        <w:t>.</w:t>
      </w:r>
      <w:r w:rsidR="00FC5CB9">
        <w:t xml:space="preserve"> A Figura 1</w:t>
      </w:r>
      <w:r w:rsidR="00123230">
        <w:t>3</w:t>
      </w:r>
      <w:r w:rsidR="00FC5CB9">
        <w:t xml:space="preserve"> demonstra um recorte do diagrama UML em que se pode visualizar a definição das classes </w:t>
      </w:r>
      <w:proofErr w:type="spellStart"/>
      <w:r w:rsidR="00FC5CB9" w:rsidRPr="00593C27">
        <w:rPr>
          <w:rStyle w:val="TF-COURIER9"/>
        </w:rPr>
        <w:t>Observer</w:t>
      </w:r>
      <w:proofErr w:type="spellEnd"/>
      <w:r w:rsidR="00FC5CB9">
        <w:t xml:space="preserve"> customizadas. O método </w:t>
      </w:r>
      <w:proofErr w:type="spellStart"/>
      <w:r w:rsidR="00FC5CB9" w:rsidRPr="00593C27">
        <w:rPr>
          <w:rStyle w:val="TF-COURIER9"/>
        </w:rPr>
        <w:t>OnStatusChanged</w:t>
      </w:r>
      <w:proofErr w:type="spellEnd"/>
      <w:r w:rsidR="00FC5CB9">
        <w:t xml:space="preserve"> trata de controlar o estado </w:t>
      </w:r>
      <w:r w:rsidR="00792A09">
        <w:t>ativo</w:t>
      </w:r>
      <w:r w:rsidR="00FC5CB9">
        <w:t xml:space="preserve"> </w:t>
      </w:r>
      <w:proofErr w:type="spellStart"/>
      <w:r w:rsidR="00FC5CB9" w:rsidRPr="00593C27">
        <w:rPr>
          <w:rStyle w:val="TF-COURIER9"/>
        </w:rPr>
        <w:t>true</w:t>
      </w:r>
      <w:proofErr w:type="spellEnd"/>
      <w:r w:rsidR="00FC5CB9">
        <w:t xml:space="preserve"> ou </w:t>
      </w:r>
      <w:r w:rsidR="00FC5CB9" w:rsidRPr="00593C27">
        <w:rPr>
          <w:rStyle w:val="TF-COURIER9"/>
        </w:rPr>
        <w:t>false</w:t>
      </w:r>
      <w:r w:rsidR="00FC5CB9">
        <w:t xml:space="preserve"> dos </w:t>
      </w:r>
      <w:proofErr w:type="spellStart"/>
      <w:r w:rsidR="00FC5CB9" w:rsidRPr="00593C27">
        <w:rPr>
          <w:rStyle w:val="TF-COURIER9"/>
        </w:rPr>
        <w:t>GameObjects</w:t>
      </w:r>
      <w:proofErr w:type="spellEnd"/>
      <w:r w:rsidR="00FC5CB9">
        <w:t xml:space="preserve"> filhos do </w:t>
      </w:r>
      <w:r w:rsidR="00FC5CB9" w:rsidRPr="00593C27">
        <w:rPr>
          <w:rStyle w:val="TF-COURIER9"/>
        </w:rPr>
        <w:t>Target</w:t>
      </w:r>
      <w:r w:rsidR="00FC5CB9">
        <w:t xml:space="preserve"> em questão</w:t>
      </w:r>
      <w:r w:rsidR="00E14612">
        <w:t>,</w:t>
      </w:r>
      <w:r w:rsidR="00FC5CB9">
        <w:t xml:space="preserve"> conforme o </w:t>
      </w:r>
      <w:proofErr w:type="spellStart"/>
      <w:r w:rsidR="00FC5CB9" w:rsidRPr="00593C27">
        <w:rPr>
          <w:rStyle w:val="TF-COURIER9"/>
        </w:rPr>
        <w:t>TargetStatus</w:t>
      </w:r>
      <w:proofErr w:type="spellEnd"/>
      <w:r w:rsidR="00FC5CB9">
        <w:t xml:space="preserve"> recebido por parâmetro neste evento.</w:t>
      </w:r>
    </w:p>
    <w:p w14:paraId="190454D5" w14:textId="46259DD6" w:rsidR="00FC5CB9" w:rsidRDefault="00FC5CB9" w:rsidP="00FC5CB9">
      <w:pPr>
        <w:pStyle w:val="TF-LEGENDA"/>
      </w:pPr>
      <w:r>
        <w:t>Figura 1</w:t>
      </w:r>
      <w:r w:rsidR="00123230">
        <w:t>3</w:t>
      </w:r>
      <w:r>
        <w:t xml:space="preserve"> – Recorte do diagrama UML demonstrando implementação de </w:t>
      </w:r>
      <w:proofErr w:type="spellStart"/>
      <w:r w:rsidRPr="00593C27">
        <w:rPr>
          <w:rStyle w:val="TF-COURIER9"/>
        </w:rPr>
        <w:t>Observers</w:t>
      </w:r>
      <w:proofErr w:type="spellEnd"/>
      <w:r>
        <w:t xml:space="preserve"> customizados</w:t>
      </w:r>
    </w:p>
    <w:p w14:paraId="56374086" w14:textId="1735FB42" w:rsidR="00FC5CB9" w:rsidRDefault="0023369E" w:rsidP="00593C27">
      <w:pPr>
        <w:pStyle w:val="TF-FIGURA"/>
      </w:pPr>
      <w:r>
        <w:rPr>
          <w:noProof/>
        </w:rPr>
        <w:drawing>
          <wp:inline distT="0" distB="0" distL="0" distR="0" wp14:anchorId="2F8A887C" wp14:editId="33C7CC02">
            <wp:extent cx="5337607" cy="2266122"/>
            <wp:effectExtent l="0" t="0" r="0" b="0"/>
            <wp:docPr id="539514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6003" cy="2282423"/>
                    </a:xfrm>
                    <a:prstGeom prst="rect">
                      <a:avLst/>
                    </a:prstGeom>
                    <a:noFill/>
                    <a:ln>
                      <a:noFill/>
                    </a:ln>
                  </pic:spPr>
                </pic:pic>
              </a:graphicData>
            </a:graphic>
          </wp:inline>
        </w:drawing>
      </w:r>
    </w:p>
    <w:p w14:paraId="20B34A05" w14:textId="77777777" w:rsidR="00FC5CB9" w:rsidRDefault="00FC5CB9" w:rsidP="00FC5CB9">
      <w:pPr>
        <w:pStyle w:val="TF-FONTE"/>
      </w:pPr>
      <w:r>
        <w:t>Fonte: elaborado pelo autor.</w:t>
      </w:r>
    </w:p>
    <w:p w14:paraId="3C179C48" w14:textId="6B85C0B4" w:rsidR="00D43C58" w:rsidRDefault="00D43C58" w:rsidP="00D43C58">
      <w:pPr>
        <w:pStyle w:val="TF-TEXTO"/>
      </w:pPr>
      <w:r>
        <w:t xml:space="preserve">Outra parte de grande relevância para o funcionamento da aplicação são os </w:t>
      </w:r>
      <w:r w:rsidRPr="00D43C58">
        <w:rPr>
          <w:i/>
          <w:iCs/>
        </w:rPr>
        <w:t>scripts</w:t>
      </w:r>
      <w:r>
        <w:t xml:space="preserve">, </w:t>
      </w:r>
      <w:proofErr w:type="spellStart"/>
      <w:r w:rsidRPr="00593C27">
        <w:rPr>
          <w:rStyle w:val="TF-COURIER9"/>
        </w:rPr>
        <w:t>GameObjects</w:t>
      </w:r>
      <w:proofErr w:type="spellEnd"/>
      <w:r>
        <w:t xml:space="preserve"> e a hierarquia de</w:t>
      </w:r>
      <w:r w:rsidR="00956184">
        <w:t>ste</w:t>
      </w:r>
      <w:r>
        <w:t xml:space="preserve">s no grafo de cena que definem o esquema de entidades e os seus relacionamentos. Os </w:t>
      </w:r>
      <w:r w:rsidRPr="00D43C58">
        <w:rPr>
          <w:i/>
          <w:iCs/>
        </w:rPr>
        <w:t>scripts</w:t>
      </w:r>
      <w:r>
        <w:t xml:space="preserve"> foram divididos em dois grandes grupos: </w:t>
      </w:r>
      <w:proofErr w:type="spellStart"/>
      <w:r w:rsidRPr="00593C27">
        <w:rPr>
          <w:rStyle w:val="TF-COURIER9"/>
        </w:rPr>
        <w:t>ChemicalBonds</w:t>
      </w:r>
      <w:proofErr w:type="spellEnd"/>
      <w:r>
        <w:t xml:space="preserve"> (ligações químicas) e </w:t>
      </w:r>
      <w:proofErr w:type="spellStart"/>
      <w:r w:rsidRPr="00593C27">
        <w:rPr>
          <w:rStyle w:val="TF-COURIER9"/>
        </w:rPr>
        <w:t>ReactionTable</w:t>
      </w:r>
      <w:proofErr w:type="spellEnd"/>
      <w:r>
        <w:t xml:space="preserve"> (mesa de reações). Na Figura 1</w:t>
      </w:r>
      <w:r w:rsidR="00123230">
        <w:t>4</w:t>
      </w:r>
      <w:r>
        <w:t xml:space="preserve"> é demonstrada</w:t>
      </w:r>
      <w:r w:rsidR="00DD0F96">
        <w:t xml:space="preserve">, em </w:t>
      </w:r>
      <w:r w:rsidR="00DD0F96" w:rsidRPr="00593C27">
        <w:rPr>
          <w:rStyle w:val="TF-COURIER9"/>
        </w:rPr>
        <w:t>A</w:t>
      </w:r>
      <w:r w:rsidR="00DD0F96">
        <w:t xml:space="preserve">, </w:t>
      </w:r>
      <w:r>
        <w:t>a hierarquia de pastas e scripts de classes de objetos que dão forma à aplicação</w:t>
      </w:r>
      <w:r w:rsidR="00DD0F96">
        <w:t xml:space="preserve">, e em </w:t>
      </w:r>
      <w:r w:rsidR="00DD0F96" w:rsidRPr="00593C27">
        <w:rPr>
          <w:rStyle w:val="TF-COURIER10"/>
        </w:rPr>
        <w:t>B</w:t>
      </w:r>
      <w:r w:rsidR="00DD0F96">
        <w:t xml:space="preserve"> é destacada a hierarquia para um átomo tomador e para um átomo doador</w:t>
      </w:r>
      <w:r>
        <w:t>.</w:t>
      </w:r>
    </w:p>
    <w:p w14:paraId="2F2BAD2B" w14:textId="29816332" w:rsidR="00D43C58" w:rsidRDefault="00D43C58" w:rsidP="00D43C58">
      <w:pPr>
        <w:pStyle w:val="TF-LEGENDA"/>
      </w:pPr>
      <w:r>
        <w:t>Figura 1</w:t>
      </w:r>
      <w:r w:rsidR="00123230">
        <w:t>4</w:t>
      </w:r>
      <w:r>
        <w:t xml:space="preserve"> – Hierarquia de pastas dos </w:t>
      </w:r>
      <w:r w:rsidRPr="00652E4B">
        <w:rPr>
          <w:i/>
          <w:iCs/>
        </w:rPr>
        <w:t>scripts</w:t>
      </w:r>
      <w:r>
        <w:t xml:space="preserve"> customizados</w:t>
      </w:r>
    </w:p>
    <w:p w14:paraId="399F2210" w14:textId="5EB8DAD5" w:rsidR="00D43C58" w:rsidRDefault="00DD0F96" w:rsidP="00593C27">
      <w:pPr>
        <w:pStyle w:val="TF-FIGURA"/>
      </w:pPr>
      <w:r>
        <w:rPr>
          <w:noProof/>
        </w:rPr>
        <w:drawing>
          <wp:inline distT="0" distB="0" distL="0" distR="0" wp14:anchorId="1F6B48B4" wp14:editId="76E8859F">
            <wp:extent cx="5416089" cy="2077481"/>
            <wp:effectExtent l="0" t="0" r="0" b="0"/>
            <wp:docPr id="17891318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4975" cy="2084725"/>
                    </a:xfrm>
                    <a:prstGeom prst="rect">
                      <a:avLst/>
                    </a:prstGeom>
                    <a:noFill/>
                    <a:ln>
                      <a:noFill/>
                    </a:ln>
                  </pic:spPr>
                </pic:pic>
              </a:graphicData>
            </a:graphic>
          </wp:inline>
        </w:drawing>
      </w:r>
    </w:p>
    <w:p w14:paraId="28EA98AE" w14:textId="77777777" w:rsidR="00D43C58" w:rsidRDefault="00D43C58" w:rsidP="00D43C58">
      <w:pPr>
        <w:pStyle w:val="TF-FONTE"/>
      </w:pPr>
      <w:r>
        <w:t>Fonte: elaborado pelo autor.</w:t>
      </w:r>
    </w:p>
    <w:p w14:paraId="71F7BD47" w14:textId="1CDC7080" w:rsidR="00AA16E1" w:rsidRPr="006E5B2B" w:rsidRDefault="00D43C58" w:rsidP="00AA16E1">
      <w:pPr>
        <w:pStyle w:val="TF-TEXTO"/>
      </w:pPr>
      <w:r>
        <w:t>Para</w:t>
      </w:r>
      <w:r w:rsidR="005238BB">
        <w:t xml:space="preserve"> </w:t>
      </w:r>
      <w:r w:rsidR="00593C27">
        <w:t>funcionalidades</w:t>
      </w:r>
      <w:r w:rsidR="005238BB">
        <w:t xml:space="preserve"> de</w:t>
      </w:r>
      <w:r>
        <w:t xml:space="preserve"> átomos, fora feita uma classificação entre </w:t>
      </w:r>
      <w:proofErr w:type="spellStart"/>
      <w:r w:rsidRPr="00593C27">
        <w:rPr>
          <w:rStyle w:val="TF-COURIER9"/>
        </w:rPr>
        <w:t>Taker</w:t>
      </w:r>
      <w:proofErr w:type="spellEnd"/>
      <w:r>
        <w:t xml:space="preserve"> (tomador) e </w:t>
      </w:r>
      <w:proofErr w:type="spellStart"/>
      <w:r w:rsidRPr="00593C27">
        <w:rPr>
          <w:rStyle w:val="TF-COURIER9"/>
        </w:rPr>
        <w:t>Giver</w:t>
      </w:r>
      <w:proofErr w:type="spellEnd"/>
      <w:r>
        <w:t xml:space="preserve"> (doador). Nesta aplicação, tomadores são os átomos que no evento de colisão têm o outro átomo aproximado para si e servem como âncora para a molécula que é gerada ao unir todos os átomos necessários. Nesse caso, trata-se do oxigênio e do cloro. Já os doadores</w:t>
      </w:r>
      <w:r w:rsidR="00956184">
        <w:t>,</w:t>
      </w:r>
      <w:r>
        <w:t xml:space="preserve"> são átomos que em um evento de colisão são aproximados do átomo tomador. No modelo atual, trata-se dos hidrogênios e do sódio.</w:t>
      </w:r>
      <w:r w:rsidR="00AA16E1">
        <w:t xml:space="preserve"> A Figura 1</w:t>
      </w:r>
      <w:r w:rsidR="00123230">
        <w:t>5</w:t>
      </w:r>
      <w:r w:rsidR="00AA16E1">
        <w:t xml:space="preserve"> demonstra a configuração que é feita via </w:t>
      </w:r>
      <w:r w:rsidR="00593C27">
        <w:t xml:space="preserve">editor </w:t>
      </w:r>
      <w:r w:rsidR="00AA16E1" w:rsidRPr="00593C27">
        <w:t>Unity</w:t>
      </w:r>
      <w:r w:rsidR="00593C27">
        <w:t xml:space="preserve"> </w:t>
      </w:r>
      <w:r w:rsidR="00AA16E1">
        <w:t xml:space="preserve">para, em </w:t>
      </w:r>
      <w:r w:rsidR="00AA16E1" w:rsidRPr="00593C27">
        <w:rPr>
          <w:rStyle w:val="TF-COURIER9"/>
        </w:rPr>
        <w:t>A</w:t>
      </w:r>
      <w:r w:rsidR="00AA16E1">
        <w:t xml:space="preserve">, o script </w:t>
      </w:r>
      <w:proofErr w:type="spellStart"/>
      <w:r w:rsidR="00AA16E1" w:rsidRPr="00593C27">
        <w:rPr>
          <w:rStyle w:val="TF-COURIER9"/>
        </w:rPr>
        <w:t>TakerAtom</w:t>
      </w:r>
      <w:proofErr w:type="spellEnd"/>
      <w:r w:rsidR="00AA16E1">
        <w:t xml:space="preserve"> informando-se o tipo do átomo e o número de átomos necessários para formar uma molécula, e, em </w:t>
      </w:r>
      <w:r w:rsidR="00AA16E1" w:rsidRPr="00593C27">
        <w:rPr>
          <w:rStyle w:val="TF-COURIER9"/>
        </w:rPr>
        <w:t>B</w:t>
      </w:r>
      <w:r w:rsidR="00AA16E1">
        <w:t xml:space="preserve">, o </w:t>
      </w:r>
      <w:proofErr w:type="spellStart"/>
      <w:r w:rsidR="00AA16E1" w:rsidRPr="00593C27">
        <w:rPr>
          <w:rStyle w:val="TF-COURIER9"/>
        </w:rPr>
        <w:t>GiverAtom</w:t>
      </w:r>
      <w:proofErr w:type="spellEnd"/>
      <w:r w:rsidR="00AA16E1">
        <w:t xml:space="preserve"> informando-se somente o tipo do átomo.</w:t>
      </w:r>
    </w:p>
    <w:p w14:paraId="482533AB" w14:textId="0D59328B" w:rsidR="00AA16E1" w:rsidRDefault="00AA16E1" w:rsidP="00AA16E1">
      <w:pPr>
        <w:pStyle w:val="TF-LEGENDA"/>
      </w:pPr>
      <w:r>
        <w:lastRenderedPageBreak/>
        <w:t>Figura 1</w:t>
      </w:r>
      <w:r w:rsidR="00123230">
        <w:t>5</w:t>
      </w:r>
      <w:r>
        <w:t xml:space="preserve"> – Configuração do Script </w:t>
      </w:r>
      <w:proofErr w:type="spellStart"/>
      <w:r w:rsidRPr="00593C27">
        <w:rPr>
          <w:rStyle w:val="TF-COURIER9"/>
        </w:rPr>
        <w:t>TakerAtom</w:t>
      </w:r>
      <w:proofErr w:type="spellEnd"/>
      <w:r w:rsidR="00DD0F96" w:rsidRPr="00DD0F96">
        <w:t xml:space="preserve"> (</w:t>
      </w:r>
      <w:r w:rsidR="00DD0F96" w:rsidRPr="00D72216">
        <w:rPr>
          <w:rStyle w:val="TF-COURIER9"/>
        </w:rPr>
        <w:t>A</w:t>
      </w:r>
      <w:r w:rsidR="00DD0F96" w:rsidRPr="00DD0F96">
        <w:t>)</w:t>
      </w:r>
      <w:r>
        <w:t xml:space="preserve"> e </w:t>
      </w:r>
      <w:proofErr w:type="spellStart"/>
      <w:r w:rsidRPr="00593C27">
        <w:rPr>
          <w:rStyle w:val="TF-COURIER9"/>
        </w:rPr>
        <w:t>GiverAtom</w:t>
      </w:r>
      <w:proofErr w:type="spellEnd"/>
      <w:r w:rsidR="00DD0F96" w:rsidRPr="00DD0F96">
        <w:t xml:space="preserve"> (</w:t>
      </w:r>
      <w:r w:rsidR="00DD0F96" w:rsidRPr="00D72216">
        <w:rPr>
          <w:rStyle w:val="TF-COURIER9"/>
        </w:rPr>
        <w:t>B</w:t>
      </w:r>
      <w:r w:rsidR="00DD0F96" w:rsidRPr="00DD0F96">
        <w:t>)</w:t>
      </w:r>
    </w:p>
    <w:p w14:paraId="563C1018" w14:textId="2B3BE85E" w:rsidR="00AA16E1" w:rsidRDefault="00DD0F96" w:rsidP="00593C27">
      <w:pPr>
        <w:pStyle w:val="TF-FIGURA"/>
      </w:pPr>
      <w:r>
        <w:rPr>
          <w:noProof/>
        </w:rPr>
        <w:drawing>
          <wp:inline distT="0" distB="0" distL="0" distR="0" wp14:anchorId="184E83CB" wp14:editId="5A147AC4">
            <wp:extent cx="4672687" cy="2406701"/>
            <wp:effectExtent l="0" t="0" r="0" b="0"/>
            <wp:docPr id="79971664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3536" cy="2417439"/>
                    </a:xfrm>
                    <a:prstGeom prst="rect">
                      <a:avLst/>
                    </a:prstGeom>
                    <a:noFill/>
                    <a:ln>
                      <a:noFill/>
                    </a:ln>
                  </pic:spPr>
                </pic:pic>
              </a:graphicData>
            </a:graphic>
          </wp:inline>
        </w:drawing>
      </w:r>
    </w:p>
    <w:p w14:paraId="594254EA" w14:textId="77777777" w:rsidR="00AA16E1" w:rsidRDefault="00AA16E1" w:rsidP="00AA16E1">
      <w:pPr>
        <w:pStyle w:val="TF-FONTE"/>
      </w:pPr>
      <w:r>
        <w:t>Fonte: elaborado pelo autor.</w:t>
      </w:r>
    </w:p>
    <w:p w14:paraId="1C3BBC11" w14:textId="284EEF82" w:rsidR="00A135A1" w:rsidRPr="006E5B2B" w:rsidRDefault="00956184" w:rsidP="00A135A1">
      <w:pPr>
        <w:pStyle w:val="TF-TEXTO"/>
      </w:pPr>
      <w:r>
        <w:t xml:space="preserve">Todo átomo precisa, além de um </w:t>
      </w:r>
      <w:r w:rsidRPr="00956184">
        <w:rPr>
          <w:i/>
          <w:iCs/>
        </w:rPr>
        <w:t>script</w:t>
      </w:r>
      <w:r>
        <w:rPr>
          <w:i/>
          <w:iCs/>
        </w:rPr>
        <w:t xml:space="preserve"> </w:t>
      </w:r>
      <w:r w:rsidRPr="00593C27">
        <w:rPr>
          <w:rStyle w:val="TF-COURIER9"/>
        </w:rPr>
        <w:t>Atom</w:t>
      </w:r>
      <w:r>
        <w:t xml:space="preserve"> atribuído a ele, um </w:t>
      </w:r>
      <w:proofErr w:type="spellStart"/>
      <w:r w:rsidRPr="00593C27">
        <w:rPr>
          <w:rStyle w:val="TF-COURIER9"/>
        </w:rPr>
        <w:t>GameObject</w:t>
      </w:r>
      <w:proofErr w:type="spellEnd"/>
      <w:r>
        <w:t xml:space="preserve"> pai que possua um script </w:t>
      </w:r>
      <w:proofErr w:type="spellStart"/>
      <w:r w:rsidRPr="00593C27">
        <w:rPr>
          <w:rStyle w:val="TF-COURIER9"/>
        </w:rPr>
        <w:t>AtomCard</w:t>
      </w:r>
      <w:proofErr w:type="spellEnd"/>
      <w:r w:rsidR="0083299A">
        <w:t xml:space="preserve"> (Figura 1</w:t>
      </w:r>
      <w:r w:rsidR="00123230">
        <w:t>6</w:t>
      </w:r>
      <w:r w:rsidR="0083299A">
        <w:t>).</w:t>
      </w:r>
      <w:r>
        <w:t xml:space="preserve"> </w:t>
      </w:r>
      <w:r w:rsidR="0083299A">
        <w:t xml:space="preserve">Para átomos doadores, </w:t>
      </w:r>
      <w:r>
        <w:t xml:space="preserve">o </w:t>
      </w:r>
      <w:r w:rsidRPr="00956184">
        <w:rPr>
          <w:i/>
          <w:iCs/>
        </w:rPr>
        <w:t>script</w:t>
      </w:r>
      <w:r>
        <w:t xml:space="preserve"> e o </w:t>
      </w:r>
      <w:proofErr w:type="spellStart"/>
      <w:r w:rsidRPr="00593C27">
        <w:rPr>
          <w:rStyle w:val="TF-COURIER9"/>
        </w:rPr>
        <w:t>GameObject</w:t>
      </w:r>
      <w:proofErr w:type="spellEnd"/>
      <w:r w:rsidRPr="00593C27">
        <w:rPr>
          <w:rStyle w:val="TF-COURIER9"/>
        </w:rPr>
        <w:t xml:space="preserve"> </w:t>
      </w:r>
      <w:proofErr w:type="spellStart"/>
      <w:r w:rsidRPr="00593C27">
        <w:rPr>
          <w:rStyle w:val="TF-COURIER9"/>
        </w:rPr>
        <w:t>AtomCard</w:t>
      </w:r>
      <w:proofErr w:type="spellEnd"/>
      <w:r>
        <w:t xml:space="preserve"> possibilitam eventos de colisão quando o </w:t>
      </w:r>
      <w:proofErr w:type="spellStart"/>
      <w:r w:rsidRPr="00593C27">
        <w:rPr>
          <w:rStyle w:val="TF-COURIER9"/>
        </w:rPr>
        <w:t>GiverAtom</w:t>
      </w:r>
      <w:proofErr w:type="spellEnd"/>
      <w:r>
        <w:t xml:space="preserve"> está com o status inativo</w:t>
      </w:r>
      <w:r w:rsidR="0083299A">
        <w:t>. Já para átomos tomadores,</w:t>
      </w:r>
      <w:r>
        <w:t xml:space="preserve"> </w:t>
      </w:r>
      <w:r w:rsidR="0083299A">
        <w:t>eles gerenciam o</w:t>
      </w:r>
      <w:r>
        <w:t xml:space="preserve"> controle de status (ativo ou inativo) da molécula </w:t>
      </w:r>
      <w:r w:rsidR="0083299A">
        <w:t xml:space="preserve">e </w:t>
      </w:r>
      <w:r>
        <w:t>do elemento</w:t>
      </w:r>
      <w:r w:rsidR="0083299A">
        <w:t xml:space="preserve"> relacionado ao</w:t>
      </w:r>
      <w:r>
        <w:t xml:space="preserve"> </w:t>
      </w:r>
      <w:proofErr w:type="spellStart"/>
      <w:r w:rsidRPr="00593C27">
        <w:rPr>
          <w:rStyle w:val="TF-COURIER9"/>
        </w:rPr>
        <w:t>TakerAtom</w:t>
      </w:r>
      <w:proofErr w:type="spellEnd"/>
      <w:r w:rsidR="0083299A" w:rsidRPr="0083299A">
        <w:t xml:space="preserve"> em questão</w:t>
      </w:r>
      <w:r w:rsidR="00DE1D44">
        <w:t xml:space="preserve">. A </w:t>
      </w:r>
      <w:r w:rsidR="0083299A">
        <w:t>Figura 1</w:t>
      </w:r>
      <w:r w:rsidR="00123230">
        <w:t>7</w:t>
      </w:r>
      <w:r w:rsidR="00DE1D44">
        <w:t xml:space="preserve"> demonstra o método </w:t>
      </w:r>
      <w:r w:rsidR="00DE1D44" w:rsidRPr="00593C27">
        <w:rPr>
          <w:rStyle w:val="TF-COURIER9"/>
        </w:rPr>
        <w:t>Update</w:t>
      </w:r>
      <w:r w:rsidR="00DE1D44">
        <w:t xml:space="preserve"> do </w:t>
      </w:r>
      <w:r w:rsidR="00DE1D44" w:rsidRPr="00593C27">
        <w:rPr>
          <w:i/>
          <w:iCs/>
        </w:rPr>
        <w:t>script</w:t>
      </w:r>
      <w:r w:rsidR="00DE1D44">
        <w:t xml:space="preserve"> </w:t>
      </w:r>
      <w:proofErr w:type="spellStart"/>
      <w:r w:rsidR="00DE1D44" w:rsidRPr="00593C27">
        <w:rPr>
          <w:rStyle w:val="TF-COURIER9"/>
        </w:rPr>
        <w:t>TakerAtomCard</w:t>
      </w:r>
      <w:proofErr w:type="spellEnd"/>
      <w:r w:rsidR="00DE1D44">
        <w:t xml:space="preserve"> onde tal controle ocorre</w:t>
      </w:r>
      <w:r>
        <w:t>.</w:t>
      </w:r>
    </w:p>
    <w:p w14:paraId="3AAA8881" w14:textId="7D5DA26D" w:rsidR="00A135A1" w:rsidRDefault="00A135A1" w:rsidP="00A135A1">
      <w:pPr>
        <w:pStyle w:val="TF-LEGENDA"/>
      </w:pPr>
      <w:r>
        <w:t>Figura 1</w:t>
      </w:r>
      <w:r w:rsidR="00123230">
        <w:t>6</w:t>
      </w:r>
      <w:r>
        <w:t xml:space="preserve"> – </w:t>
      </w:r>
      <w:proofErr w:type="spellStart"/>
      <w:r w:rsidRPr="00593C27">
        <w:rPr>
          <w:rStyle w:val="TF-COURIER9"/>
        </w:rPr>
        <w:t>GameObject</w:t>
      </w:r>
      <w:proofErr w:type="spellEnd"/>
      <w:r>
        <w:t xml:space="preserve"> e </w:t>
      </w:r>
      <w:r w:rsidRPr="00A135A1">
        <w:rPr>
          <w:i/>
          <w:iCs/>
        </w:rPr>
        <w:t>script</w:t>
      </w:r>
      <w:r>
        <w:t xml:space="preserve"> </w:t>
      </w:r>
      <w:proofErr w:type="spellStart"/>
      <w:r w:rsidRPr="00593C27">
        <w:rPr>
          <w:rStyle w:val="TF-COURIER9"/>
        </w:rPr>
        <w:t>AtomCard</w:t>
      </w:r>
      <w:proofErr w:type="spellEnd"/>
      <w:r>
        <w:t xml:space="preserve"> relacionado a um átomo doador</w:t>
      </w:r>
    </w:p>
    <w:p w14:paraId="3B439CC6" w14:textId="15EEDB63" w:rsidR="00A135A1" w:rsidRDefault="00216939" w:rsidP="00593C27">
      <w:pPr>
        <w:pStyle w:val="TF-FIGURA"/>
      </w:pPr>
      <w:r>
        <w:rPr>
          <w:noProof/>
        </w:rPr>
        <w:drawing>
          <wp:inline distT="0" distB="0" distL="0" distR="0" wp14:anchorId="19CEA21F" wp14:editId="3EB3D815">
            <wp:extent cx="4696359" cy="1960474"/>
            <wp:effectExtent l="0" t="0" r="0" b="0"/>
            <wp:docPr id="6335857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25648" cy="1972700"/>
                    </a:xfrm>
                    <a:prstGeom prst="rect">
                      <a:avLst/>
                    </a:prstGeom>
                    <a:noFill/>
                    <a:ln>
                      <a:noFill/>
                    </a:ln>
                  </pic:spPr>
                </pic:pic>
              </a:graphicData>
            </a:graphic>
          </wp:inline>
        </w:drawing>
      </w:r>
    </w:p>
    <w:p w14:paraId="2BE21E97" w14:textId="77777777" w:rsidR="00A135A1" w:rsidRDefault="00A135A1" w:rsidP="00A135A1">
      <w:pPr>
        <w:pStyle w:val="TF-FONTE"/>
      </w:pPr>
      <w:r>
        <w:t>Fonte: elaborado pelo autor.</w:t>
      </w:r>
    </w:p>
    <w:p w14:paraId="4B60257A" w14:textId="3B02EF11" w:rsidR="00216939" w:rsidRDefault="00216939" w:rsidP="00216939">
      <w:pPr>
        <w:pStyle w:val="TF-LEGENDA"/>
      </w:pPr>
      <w:r>
        <w:t>Figura 1</w:t>
      </w:r>
      <w:r w:rsidR="00123230">
        <w:t>7</w:t>
      </w:r>
      <w:r>
        <w:t xml:space="preserve"> – </w:t>
      </w:r>
      <w:r w:rsidRPr="00216939">
        <w:t xml:space="preserve">Método </w:t>
      </w:r>
      <w:r w:rsidRPr="00593C27">
        <w:rPr>
          <w:rStyle w:val="TF-COURIER9"/>
        </w:rPr>
        <w:t>Update</w:t>
      </w:r>
      <w:r w:rsidRPr="00216939">
        <w:t xml:space="preserve"> da classe </w:t>
      </w:r>
      <w:proofErr w:type="spellStart"/>
      <w:r w:rsidRPr="00593C27">
        <w:rPr>
          <w:rStyle w:val="TF-COURIER9"/>
        </w:rPr>
        <w:t>TakerAtomCard</w:t>
      </w:r>
      <w:proofErr w:type="spellEnd"/>
    </w:p>
    <w:p w14:paraId="428A940F" w14:textId="15F9F29F" w:rsidR="00216939" w:rsidRDefault="00CE4CF5" w:rsidP="00593C27">
      <w:pPr>
        <w:pStyle w:val="TF-FIGURA"/>
      </w:pPr>
      <w:r>
        <w:rPr>
          <w:noProof/>
        </w:rPr>
        <w:drawing>
          <wp:inline distT="0" distB="0" distL="0" distR="0" wp14:anchorId="0523EAD7" wp14:editId="2175C92F">
            <wp:extent cx="4739624" cy="2640787"/>
            <wp:effectExtent l="0" t="0" r="0" b="0"/>
            <wp:docPr id="27826315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6558" cy="2661366"/>
                    </a:xfrm>
                    <a:prstGeom prst="rect">
                      <a:avLst/>
                    </a:prstGeom>
                    <a:noFill/>
                    <a:ln>
                      <a:noFill/>
                    </a:ln>
                  </pic:spPr>
                </pic:pic>
              </a:graphicData>
            </a:graphic>
          </wp:inline>
        </w:drawing>
      </w:r>
    </w:p>
    <w:p w14:paraId="595EDC03" w14:textId="77777777" w:rsidR="00216939" w:rsidRDefault="00216939" w:rsidP="00216939">
      <w:pPr>
        <w:pStyle w:val="TF-FONTE"/>
      </w:pPr>
      <w:r>
        <w:t>Fonte: elaborado pelo autor.</w:t>
      </w:r>
    </w:p>
    <w:p w14:paraId="6524098B" w14:textId="09818084" w:rsidR="00830D16" w:rsidRPr="006E5B2B" w:rsidRDefault="00566A2C" w:rsidP="00830D16">
      <w:pPr>
        <w:pStyle w:val="TF-TEXTO"/>
      </w:pPr>
      <w:r>
        <w:lastRenderedPageBreak/>
        <w:t xml:space="preserve">Acerca das Ligações Químicas em Realidade Aumentada, o principal orquestrador das rotinas necessárias é o </w:t>
      </w:r>
      <w:r w:rsidRPr="00566A2C">
        <w:rPr>
          <w:i/>
          <w:iCs/>
        </w:rPr>
        <w:t>script</w:t>
      </w:r>
      <w:r>
        <w:t xml:space="preserve"> </w:t>
      </w:r>
      <w:proofErr w:type="spellStart"/>
      <w:r w:rsidRPr="00593C27">
        <w:rPr>
          <w:rStyle w:val="TF-COURIER9"/>
        </w:rPr>
        <w:t>TakerAtom</w:t>
      </w:r>
      <w:proofErr w:type="spellEnd"/>
      <w:r>
        <w:t xml:space="preserve">. Tal orquestração acontece principalmente pelo registro em memória de uma lista de átomos relacionados ao </w:t>
      </w:r>
      <w:proofErr w:type="spellStart"/>
      <w:r w:rsidRPr="00593C27">
        <w:rPr>
          <w:rStyle w:val="TF-COURIER9"/>
        </w:rPr>
        <w:t>TakerAtom</w:t>
      </w:r>
      <w:proofErr w:type="spellEnd"/>
      <w:r>
        <w:t xml:space="preserve"> e os comandos que devem ser realizados acerca</w:t>
      </w:r>
      <w:r w:rsidR="00830D16">
        <w:t xml:space="preserve"> d</w:t>
      </w:r>
      <w:r w:rsidR="00E26736">
        <w:t>esse</w:t>
      </w:r>
      <w:r w:rsidR="00830D16">
        <w:t xml:space="preserve"> átomo</w:t>
      </w:r>
      <w:r>
        <w:t>.</w:t>
      </w:r>
      <w:r w:rsidR="00A8125B">
        <w:t xml:space="preserve"> A listagem de comandos é atualizada conforme eventos de colisão </w:t>
      </w:r>
      <w:r w:rsidR="00DE1D44">
        <w:t>e</w:t>
      </w:r>
      <w:r w:rsidR="00A8125B">
        <w:t xml:space="preserve"> por comandos que, ao serem finalizados, </w:t>
      </w:r>
      <w:r w:rsidR="00961E9B">
        <w:t>solicitam</w:t>
      </w:r>
      <w:r w:rsidR="00A8125B">
        <w:t xml:space="preserve"> outros comandos em sequência.</w:t>
      </w:r>
      <w:r w:rsidR="00830D16">
        <w:t xml:space="preserve"> A Figura 1</w:t>
      </w:r>
      <w:r w:rsidR="00123230">
        <w:t>8</w:t>
      </w:r>
      <w:r w:rsidR="00830D16">
        <w:t xml:space="preserve"> demonstra o método </w:t>
      </w:r>
      <w:r w:rsidR="00830D16" w:rsidRPr="00593C27">
        <w:rPr>
          <w:rStyle w:val="TF-COURIER9"/>
        </w:rPr>
        <w:t>Update</w:t>
      </w:r>
      <w:r w:rsidR="00830D16">
        <w:t xml:space="preserve"> que constantemente percorre a listagem de átomos relacionados ao </w:t>
      </w:r>
      <w:proofErr w:type="spellStart"/>
      <w:r w:rsidR="00830D16" w:rsidRPr="00593C27">
        <w:rPr>
          <w:rStyle w:val="TF-COURIER9"/>
        </w:rPr>
        <w:t>TakerAtom</w:t>
      </w:r>
      <w:proofErr w:type="spellEnd"/>
      <w:r w:rsidR="00830D16">
        <w:t>, solicita a execução do seu comando e, por fim, solicita o desligamento de átomos doadores que foram enfileirados para desligamento.</w:t>
      </w:r>
    </w:p>
    <w:p w14:paraId="328F1401" w14:textId="5C2567F0" w:rsidR="00830D16" w:rsidRDefault="00830D16" w:rsidP="00830D16">
      <w:pPr>
        <w:pStyle w:val="TF-LEGENDA"/>
      </w:pPr>
      <w:r>
        <w:t>Figura 1</w:t>
      </w:r>
      <w:r w:rsidR="00123230">
        <w:t>8</w:t>
      </w:r>
      <w:r>
        <w:t xml:space="preserve"> – Método </w:t>
      </w:r>
      <w:r w:rsidRPr="00830D16">
        <w:rPr>
          <w:rStyle w:val="TF-COURIER10"/>
        </w:rPr>
        <w:t>Update</w:t>
      </w:r>
      <w:r>
        <w:t xml:space="preserve"> da classe </w:t>
      </w:r>
      <w:proofErr w:type="spellStart"/>
      <w:r w:rsidRPr="00830D16">
        <w:rPr>
          <w:rStyle w:val="TF-COURIER10"/>
        </w:rPr>
        <w:t>TakerAtom</w:t>
      </w:r>
      <w:proofErr w:type="spellEnd"/>
    </w:p>
    <w:p w14:paraId="35FF4387" w14:textId="08C96508" w:rsidR="00830D16" w:rsidRDefault="00647FCB" w:rsidP="00830D16">
      <w:pPr>
        <w:pStyle w:val="TF-FONTE"/>
        <w:ind w:left="709" w:hanging="709"/>
      </w:pPr>
      <w:r>
        <w:rPr>
          <w:noProof/>
        </w:rPr>
        <w:drawing>
          <wp:inline distT="0" distB="0" distL="0" distR="0" wp14:anchorId="4D25215A" wp14:editId="30ACAA62">
            <wp:extent cx="5562600" cy="2218108"/>
            <wp:effectExtent l="0" t="0" r="0" b="0"/>
            <wp:docPr id="16188268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5892" cy="2223408"/>
                    </a:xfrm>
                    <a:prstGeom prst="rect">
                      <a:avLst/>
                    </a:prstGeom>
                    <a:noFill/>
                    <a:ln>
                      <a:noFill/>
                    </a:ln>
                  </pic:spPr>
                </pic:pic>
              </a:graphicData>
            </a:graphic>
          </wp:inline>
        </w:drawing>
      </w:r>
    </w:p>
    <w:p w14:paraId="1CCE71BB" w14:textId="77777777" w:rsidR="00830D16" w:rsidRDefault="00830D16" w:rsidP="00830D16">
      <w:pPr>
        <w:pStyle w:val="TF-FONTE"/>
      </w:pPr>
      <w:r>
        <w:t>Fonte: elaborado pelo autor.</w:t>
      </w:r>
    </w:p>
    <w:p w14:paraId="4E7173C6" w14:textId="0D6652E0" w:rsidR="00635175" w:rsidRPr="006E5B2B" w:rsidRDefault="00A8125B" w:rsidP="00635175">
      <w:pPr>
        <w:pStyle w:val="TF-TEXTO"/>
      </w:pPr>
      <w:r>
        <w:t xml:space="preserve">Já sobre a </w:t>
      </w:r>
      <w:r w:rsidRPr="00593C27">
        <w:rPr>
          <w:rStyle w:val="TF-COURIER9"/>
        </w:rPr>
        <w:t>Mesa de Reações</w:t>
      </w:r>
      <w:r>
        <w:t>,</w:t>
      </w:r>
      <w:r w:rsidR="00635175">
        <w:t xml:space="preserve"> o principal trata-se de: identificar colisões que ocorram ou à direita da mesa ou à esquerda, posicionar o elemento em um espaço vago dentro do lado em que fora detectada a colisão e, ao preencher os quatro espaços disponíveis, apresentar o resultado correto ou incorreto. A Figura 1</w:t>
      </w:r>
      <w:r w:rsidR="00123230">
        <w:t>9</w:t>
      </w:r>
      <w:r w:rsidR="00635175">
        <w:t xml:space="preserve"> demonstra o grafo de cena da </w:t>
      </w:r>
      <w:r w:rsidR="00635175" w:rsidRPr="00593C27">
        <w:rPr>
          <w:rStyle w:val="TF-COURIER9"/>
        </w:rPr>
        <w:t>Mesa de Reações</w:t>
      </w:r>
      <w:r w:rsidR="00635175">
        <w:t xml:space="preserve"> e a configuração necessária do script </w:t>
      </w:r>
      <w:proofErr w:type="spellStart"/>
      <w:r w:rsidR="00635175" w:rsidRPr="00593C27">
        <w:rPr>
          <w:rStyle w:val="TF-COURIER9"/>
        </w:rPr>
        <w:t>ReactionTable</w:t>
      </w:r>
      <w:proofErr w:type="spellEnd"/>
      <w:r w:rsidR="00635175">
        <w:t xml:space="preserve">. Nela, pode-se também visualizar dois objetos por espaço disponível na mesa que servem para guiar o reposicionamento das moléculas quando essas colidem com um determinado lado da mesa e devem ser renderizadas no espaço disponível em questão. O objeto de cada espaço disponível que está acima serve para os painéis de elemento, </w:t>
      </w:r>
      <w:r w:rsidR="002E4112">
        <w:t>enquanto</w:t>
      </w:r>
      <w:r w:rsidR="00635175">
        <w:t xml:space="preserve"> o objeto abaixo serve para </w:t>
      </w:r>
      <w:r w:rsidR="002E4112">
        <w:t>reposicionamento</w:t>
      </w:r>
      <w:r w:rsidR="00635175">
        <w:t xml:space="preserve"> da animação da água.</w:t>
      </w:r>
    </w:p>
    <w:p w14:paraId="71735109" w14:textId="0ED33532" w:rsidR="00635175" w:rsidRDefault="00635175" w:rsidP="00635175">
      <w:pPr>
        <w:pStyle w:val="TF-LEGENDA"/>
      </w:pPr>
      <w:r>
        <w:t>Figura 1</w:t>
      </w:r>
      <w:r w:rsidR="00123230">
        <w:t>9</w:t>
      </w:r>
      <w:r>
        <w:t xml:space="preserve"> – </w:t>
      </w:r>
      <w:r w:rsidR="003B3EAB">
        <w:t xml:space="preserve">Visualização da </w:t>
      </w:r>
      <w:r w:rsidR="003B3EAB" w:rsidRPr="00C9670F">
        <w:rPr>
          <w:rStyle w:val="TF-COURIER9"/>
        </w:rPr>
        <w:t>Mesa de Reações</w:t>
      </w:r>
      <w:r w:rsidR="003B3EAB">
        <w:t xml:space="preserve"> no editor Unity</w:t>
      </w:r>
    </w:p>
    <w:p w14:paraId="6FF8CBDD" w14:textId="1F4D81D1" w:rsidR="00635175" w:rsidRDefault="002E4112" w:rsidP="00C9670F">
      <w:pPr>
        <w:pStyle w:val="TF-FIGURA"/>
      </w:pPr>
      <w:r>
        <w:rPr>
          <w:noProof/>
        </w:rPr>
        <w:drawing>
          <wp:inline distT="0" distB="0" distL="0" distR="0" wp14:anchorId="23B42A56" wp14:editId="2DFCE61C">
            <wp:extent cx="5643458" cy="2801483"/>
            <wp:effectExtent l="0" t="0" r="0" b="0"/>
            <wp:docPr id="153733923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3824" cy="2806629"/>
                    </a:xfrm>
                    <a:prstGeom prst="rect">
                      <a:avLst/>
                    </a:prstGeom>
                    <a:noFill/>
                    <a:ln>
                      <a:noFill/>
                    </a:ln>
                  </pic:spPr>
                </pic:pic>
              </a:graphicData>
            </a:graphic>
          </wp:inline>
        </w:drawing>
      </w:r>
    </w:p>
    <w:p w14:paraId="170E4B27" w14:textId="09E33901" w:rsidR="009C1B55" w:rsidRDefault="00635175" w:rsidP="00A0712C">
      <w:pPr>
        <w:pStyle w:val="TF-FONTE"/>
      </w:pPr>
      <w:r>
        <w:t>Fonte: elaborado pelo autor.</w:t>
      </w:r>
    </w:p>
    <w:p w14:paraId="1A65DC08" w14:textId="77777777" w:rsidR="009C1B55" w:rsidRDefault="009C1B55" w:rsidP="009C1B55">
      <w:pPr>
        <w:pStyle w:val="Ttulo2"/>
      </w:pPr>
      <w:r>
        <w:t>o APLICATIVO</w:t>
      </w:r>
    </w:p>
    <w:p w14:paraId="50B6CF9C" w14:textId="56D957E9" w:rsidR="009C1B55" w:rsidRDefault="009C1B55" w:rsidP="009C1B55">
      <w:pPr>
        <w:pStyle w:val="TF-TEXTO"/>
      </w:pPr>
      <w:r>
        <w:t xml:space="preserve"> </w:t>
      </w:r>
      <w:r w:rsidRPr="00DB77AA">
        <w:t>O propósito central do aplicativo é facilitar a compreensão das ligações</w:t>
      </w:r>
      <w:r w:rsidR="00C01264">
        <w:t xml:space="preserve"> e reações</w:t>
      </w:r>
      <w:r w:rsidRPr="00DB77AA">
        <w:t xml:space="preserve"> químicas por meio da Realidade Aumentada</w:t>
      </w:r>
      <w:r w:rsidR="00396E5E">
        <w:t xml:space="preserve"> (RA)</w:t>
      </w:r>
      <w:r w:rsidRPr="00DB77AA">
        <w:t xml:space="preserve">, permitindo que o usuário visualize, movimente, </w:t>
      </w:r>
      <w:r w:rsidR="00C01264">
        <w:t xml:space="preserve">e </w:t>
      </w:r>
      <w:r w:rsidRPr="00DB77AA">
        <w:t>combine quatro diferentes átomos para formar molécula</w:t>
      </w:r>
      <w:r w:rsidR="007572DC">
        <w:t>s</w:t>
      </w:r>
      <w:r w:rsidRPr="00DB77AA">
        <w:t>.</w:t>
      </w:r>
      <w:r>
        <w:t xml:space="preserve"> </w:t>
      </w:r>
      <w:r w:rsidR="00C01264">
        <w:t>Além disso, o usuário pode interagir com uma mesa</w:t>
      </w:r>
      <w:r w:rsidR="00396E5E">
        <w:t>, também em RA</w:t>
      </w:r>
      <w:r w:rsidR="00B31A4A">
        <w:t>,</w:t>
      </w:r>
      <w:r w:rsidR="00C01264">
        <w:t xml:space="preserve"> de forma que é desafiado a </w:t>
      </w:r>
      <w:r w:rsidR="00C01264">
        <w:lastRenderedPageBreak/>
        <w:t>organizar uma reação de neutralização com as moléculas</w:t>
      </w:r>
      <w:r w:rsidR="00396E5E">
        <w:t xml:space="preserve"> possíveis de serem utilizadas. </w:t>
      </w:r>
      <w:r>
        <w:t xml:space="preserve">Nesta seção é apresentada uma descrição de uso e funcionamento geral do aplicativo </w:t>
      </w:r>
      <w:r w:rsidR="00B31A4A">
        <w:t xml:space="preserve">em </w:t>
      </w:r>
      <w:r>
        <w:t xml:space="preserve">que </w:t>
      </w:r>
      <w:r w:rsidR="00731392">
        <w:t>se pode</w:t>
      </w:r>
      <w:r>
        <w:t xml:space="preserve"> verificar como este </w:t>
      </w:r>
      <w:r w:rsidR="00A2000E">
        <w:t xml:space="preserve">artigo </w:t>
      </w:r>
      <w:r>
        <w:t>atende aos objetivos propostos.</w:t>
      </w:r>
    </w:p>
    <w:p w14:paraId="10477010" w14:textId="2B55BA87" w:rsidR="009C1B55" w:rsidRPr="006E5B2B" w:rsidRDefault="009C1B55" w:rsidP="009C1B55">
      <w:pPr>
        <w:pStyle w:val="TF-TEXTO"/>
      </w:pPr>
      <w:r>
        <w:t xml:space="preserve">A Figura </w:t>
      </w:r>
      <w:r w:rsidR="00123230">
        <w:t>20</w:t>
      </w:r>
      <w:r>
        <w:t xml:space="preserve"> demonstra à esquerda as cinco cartas com </w:t>
      </w:r>
      <w:r w:rsidR="00D72216">
        <w:t xml:space="preserve">os </w:t>
      </w:r>
      <w:r>
        <w:t>marcador</w:t>
      </w:r>
      <w:r w:rsidR="00D72216">
        <w:t>es</w:t>
      </w:r>
      <w:r>
        <w:t xml:space="preserve"> disponíveis, e à direita a carta do átomo de oxigênio com a Realidade Aumentada (RA) exibindo o átomo flutuante com os seus elétrons da camada de valência girando em torno do núcleo e um plano contendo informações sobre o átomo de oxigênio logo abaixo. Para que a RA seja exibida, basta pôr em foco a carta de forma que a câmera do dispositivo identifique o marcador (âncora da RA). A aplicação foi configurada de forma a permitir a exibição em RA de até </w:t>
      </w:r>
      <w:r w:rsidR="00AB263E">
        <w:t>quatro elementos</w:t>
      </w:r>
      <w:r>
        <w:t xml:space="preserve"> simultaneamente.</w:t>
      </w:r>
    </w:p>
    <w:p w14:paraId="1FA2C7DE" w14:textId="07F6D385" w:rsidR="009C1B55" w:rsidRDefault="009C1B55" w:rsidP="009C1B55">
      <w:pPr>
        <w:pStyle w:val="TF-LEGENDA"/>
      </w:pPr>
      <w:r>
        <w:t xml:space="preserve">Figura </w:t>
      </w:r>
      <w:r w:rsidR="00123230">
        <w:t>20</w:t>
      </w:r>
      <w:r>
        <w:t xml:space="preserve"> – Cartas com marcador (</w:t>
      </w:r>
      <w:r w:rsidRPr="00DB178E">
        <w:rPr>
          <w:rStyle w:val="TF-COURIER9"/>
        </w:rPr>
        <w:t>A</w:t>
      </w:r>
      <w:r>
        <w:t>) e Realidade Aumentada da carta do átomo de oxigênio (</w:t>
      </w:r>
      <w:r w:rsidRPr="00DB178E">
        <w:rPr>
          <w:rStyle w:val="TF-COURIER9"/>
        </w:rPr>
        <w:t>B</w:t>
      </w:r>
      <w:r>
        <w:t>)</w:t>
      </w:r>
    </w:p>
    <w:p w14:paraId="42DA5003" w14:textId="77777777" w:rsidR="009C1B55" w:rsidRDefault="009C1B55" w:rsidP="00DB178E">
      <w:pPr>
        <w:pStyle w:val="TF-FIGURA"/>
      </w:pPr>
      <w:r>
        <w:rPr>
          <w:noProof/>
        </w:rPr>
        <w:drawing>
          <wp:inline distT="0" distB="0" distL="0" distR="0" wp14:anchorId="233C654A" wp14:editId="33826F84">
            <wp:extent cx="5424037" cy="2808625"/>
            <wp:effectExtent l="0" t="0" r="0" b="0"/>
            <wp:docPr id="1463846076"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46076" name="Imagem 1" descr="Tela de computador com texto preto sobre fundo branco&#10;&#10;Descrição gerada automaticamente com confiança mé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399" cy="2813991"/>
                    </a:xfrm>
                    <a:prstGeom prst="rect">
                      <a:avLst/>
                    </a:prstGeom>
                    <a:noFill/>
                    <a:ln>
                      <a:noFill/>
                    </a:ln>
                  </pic:spPr>
                </pic:pic>
              </a:graphicData>
            </a:graphic>
          </wp:inline>
        </w:drawing>
      </w:r>
    </w:p>
    <w:p w14:paraId="4C3C5E0D" w14:textId="77777777" w:rsidR="009C1B55" w:rsidRDefault="009C1B55" w:rsidP="009C1B55">
      <w:pPr>
        <w:pStyle w:val="TF-FONTE"/>
      </w:pPr>
      <w:r>
        <w:t>Fonte: elaborado pelo autor.</w:t>
      </w:r>
    </w:p>
    <w:p w14:paraId="42F10631" w14:textId="11AE9F3D" w:rsidR="009C1B55" w:rsidRPr="006E5B2B" w:rsidRDefault="009C1B55" w:rsidP="009C1B55">
      <w:pPr>
        <w:pStyle w:val="TF-TEXTO"/>
      </w:pPr>
      <w:r>
        <w:t xml:space="preserve">Para realizar a ligação entre átomos, basta aproximá-los, conforme demonstrado na Figura </w:t>
      </w:r>
      <w:r w:rsidR="00376612">
        <w:t>2</w:t>
      </w:r>
      <w:r w:rsidR="00123230">
        <w:t>1</w:t>
      </w:r>
      <w:r>
        <w:t>. Caso o usuário deseje separar os átomos ligados, é necessário afastá-los realizando a ordem inversa. A aproximação das cartas dispara um evento de colisão que por sua vez realiza uma rotina de aproximação de um átomo em relação ao outro. Nesse momento, os elétrons têm sua renderização cancelada para melhores efeitos visuais. A aplicação dispõe de conjuntos predefinidos de átomos que podem ser ligados entre si de forma a respeitar a regra do octeto. Assim sendo, as ligações possíveis são: H</w:t>
      </w:r>
      <w:r w:rsidRPr="00A75F69">
        <w:rPr>
          <w:vertAlign w:val="subscript"/>
        </w:rPr>
        <w:t>2</w:t>
      </w:r>
      <w:r>
        <w:t xml:space="preserve">O, </w:t>
      </w:r>
      <w:proofErr w:type="spellStart"/>
      <w:r>
        <w:t>NaCl</w:t>
      </w:r>
      <w:proofErr w:type="spellEnd"/>
      <w:r>
        <w:t xml:space="preserve">, </w:t>
      </w:r>
      <w:proofErr w:type="spellStart"/>
      <w:r>
        <w:t>HCl</w:t>
      </w:r>
      <w:proofErr w:type="spellEnd"/>
      <w:r>
        <w:t xml:space="preserve"> e </w:t>
      </w:r>
      <w:proofErr w:type="spellStart"/>
      <w:r>
        <w:t>NaOH</w:t>
      </w:r>
      <w:proofErr w:type="spellEnd"/>
      <w:r>
        <w:t>. Por isso, ao aproximar o átomo de oxigênio do átomo de cloro, por exemplo, nada acontece.</w:t>
      </w:r>
    </w:p>
    <w:p w14:paraId="33876E1A" w14:textId="42F4AD79" w:rsidR="009C1B55" w:rsidRDefault="009C1B55" w:rsidP="009C1B55">
      <w:pPr>
        <w:pStyle w:val="TF-LEGENDA"/>
      </w:pPr>
      <w:r>
        <w:t xml:space="preserve">Figura </w:t>
      </w:r>
      <w:r w:rsidR="00376612">
        <w:t>2</w:t>
      </w:r>
      <w:r w:rsidR="00123230">
        <w:t>1</w:t>
      </w:r>
      <w:r>
        <w:t xml:space="preserve"> – Oxigênio e hidrogênio em RA (</w:t>
      </w:r>
      <w:r w:rsidRPr="00DB178E">
        <w:rPr>
          <w:rStyle w:val="TF-COURIER9"/>
        </w:rPr>
        <w:t>A</w:t>
      </w:r>
      <w:r>
        <w:t>) e ambos ligados após realizar a aproximação das cartas (</w:t>
      </w:r>
      <w:r w:rsidRPr="00DB178E">
        <w:rPr>
          <w:rStyle w:val="TF-COURIER9"/>
        </w:rPr>
        <w:t>B</w:t>
      </w:r>
      <w:r>
        <w:t>)</w:t>
      </w:r>
    </w:p>
    <w:p w14:paraId="6D97AF4A" w14:textId="77777777" w:rsidR="009C1B55" w:rsidRDefault="009C1B55" w:rsidP="00DB178E">
      <w:pPr>
        <w:pStyle w:val="TF-FIGURA"/>
      </w:pPr>
      <w:r>
        <w:rPr>
          <w:noProof/>
        </w:rPr>
        <w:drawing>
          <wp:inline distT="0" distB="0" distL="0" distR="0" wp14:anchorId="1B20F745" wp14:editId="25F36A51">
            <wp:extent cx="5037172" cy="1560911"/>
            <wp:effectExtent l="0" t="0" r="0" b="0"/>
            <wp:docPr id="7911166" name="Imagem 2"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66" name="Imagem 2" descr="Interface gráfica do usuário, Diagrama&#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5641" cy="1569733"/>
                    </a:xfrm>
                    <a:prstGeom prst="rect">
                      <a:avLst/>
                    </a:prstGeom>
                    <a:noFill/>
                    <a:ln>
                      <a:noFill/>
                    </a:ln>
                  </pic:spPr>
                </pic:pic>
              </a:graphicData>
            </a:graphic>
          </wp:inline>
        </w:drawing>
      </w:r>
    </w:p>
    <w:p w14:paraId="6F2C8D89" w14:textId="77777777" w:rsidR="009C1B55" w:rsidRDefault="009C1B55" w:rsidP="009C1B55">
      <w:pPr>
        <w:pStyle w:val="TF-FONTE"/>
      </w:pPr>
      <w:r>
        <w:t>Fonte: elaborado pelo autor.</w:t>
      </w:r>
    </w:p>
    <w:p w14:paraId="1B3EB117" w14:textId="64BE9E0E" w:rsidR="009C1B55" w:rsidRPr="006E5B2B" w:rsidRDefault="009C1B55" w:rsidP="009C1B55">
      <w:pPr>
        <w:pStyle w:val="TF-TEXTO"/>
      </w:pPr>
      <w:r>
        <w:t xml:space="preserve">A Figura </w:t>
      </w:r>
      <w:r w:rsidR="00376612">
        <w:t>2</w:t>
      </w:r>
      <w:r w:rsidR="00123230">
        <w:t>2</w:t>
      </w:r>
      <w:r>
        <w:t xml:space="preserve"> demonstra dois estados que podem ser alternados quando uma molécula está completa. No primeiro</w:t>
      </w:r>
      <w:r w:rsidR="00DB178E">
        <w:t xml:space="preserve"> estado</w:t>
      </w:r>
      <w:r>
        <w:t xml:space="preserve"> (</w:t>
      </w:r>
      <w:r w:rsidRPr="00DB178E">
        <w:rPr>
          <w:rStyle w:val="TF-COURIER9"/>
        </w:rPr>
        <w:t>A</w:t>
      </w:r>
      <w:r>
        <w:t>), é possível visualizar em Realidade Aumentada os átomos unidos. Já no segundo</w:t>
      </w:r>
      <w:r w:rsidR="000551B2">
        <w:t xml:space="preserve"> estado</w:t>
      </w:r>
      <w:r>
        <w:t xml:space="preserve"> (</w:t>
      </w:r>
      <w:r w:rsidRPr="000551B2">
        <w:rPr>
          <w:rStyle w:val="TF-COURIER9"/>
        </w:rPr>
        <w:t>B</w:t>
      </w:r>
      <w:r>
        <w:t xml:space="preserve">), está sendo demonstrada uma animação da água. Essa troca de estados acontece a partir da aproximação e afastamento da câmera do dispositivo móvel. Cada molécula, ao ter a câmera aproximada, tem sua renderização trocada para demonstrar o elemento do cotidiano que ela representa. Na Figura </w:t>
      </w:r>
      <w:r w:rsidR="00376612">
        <w:t>2</w:t>
      </w:r>
      <w:r w:rsidR="00123230">
        <w:t>3</w:t>
      </w:r>
      <w:r>
        <w:t>,</w:t>
      </w:r>
      <w:r w:rsidR="00376612">
        <w:t xml:space="preserve"> é demonstrada uma</w:t>
      </w:r>
      <w:r>
        <w:t xml:space="preserve"> molécula </w:t>
      </w:r>
      <w:proofErr w:type="spellStart"/>
      <w:r>
        <w:t>NaCl</w:t>
      </w:r>
      <w:proofErr w:type="spellEnd"/>
      <w:r>
        <w:t xml:space="preserve"> à esquerda (</w:t>
      </w:r>
      <w:r w:rsidRPr="000551B2">
        <w:rPr>
          <w:rStyle w:val="TF-COURIER9"/>
        </w:rPr>
        <w:t>A</w:t>
      </w:r>
      <w:r>
        <w:t>) e o elemento sal à direita (</w:t>
      </w:r>
      <w:r w:rsidRPr="000551B2">
        <w:rPr>
          <w:rStyle w:val="TF-COURIER9"/>
        </w:rPr>
        <w:t>B</w:t>
      </w:r>
      <w:r>
        <w:t>).</w:t>
      </w:r>
      <w:r w:rsidR="00F5430B">
        <w:t xml:space="preserve"> Além desses dois elementos, é possível visualizar ácido clorídrico e soda cáustica a partir de, respectivamente, uma molécula </w:t>
      </w:r>
      <w:proofErr w:type="spellStart"/>
      <w:r w:rsidR="00F5430B">
        <w:t>HCl</w:t>
      </w:r>
      <w:proofErr w:type="spellEnd"/>
      <w:r w:rsidR="00F5430B">
        <w:t xml:space="preserve"> e uma molécula </w:t>
      </w:r>
      <w:proofErr w:type="spellStart"/>
      <w:r w:rsidR="00F5430B">
        <w:t>NaOH</w:t>
      </w:r>
      <w:proofErr w:type="spellEnd"/>
      <w:r w:rsidR="00F5430B">
        <w:t xml:space="preserve">. </w:t>
      </w:r>
    </w:p>
    <w:p w14:paraId="4F1C7D9F" w14:textId="57AF2E4B" w:rsidR="009C1B55" w:rsidRDefault="009C1B55" w:rsidP="009C1B55">
      <w:pPr>
        <w:pStyle w:val="TF-LEGENDA"/>
      </w:pPr>
      <w:r>
        <w:lastRenderedPageBreak/>
        <w:t xml:space="preserve">Figura </w:t>
      </w:r>
      <w:r w:rsidR="00376612">
        <w:t>2</w:t>
      </w:r>
      <w:r w:rsidR="00123230">
        <w:t>2</w:t>
      </w:r>
      <w:r>
        <w:t xml:space="preserve"> – Molécula H</w:t>
      </w:r>
      <w:r w:rsidRPr="00A75F69">
        <w:rPr>
          <w:vertAlign w:val="subscript"/>
        </w:rPr>
        <w:t>2</w:t>
      </w:r>
      <w:r>
        <w:t>O (</w:t>
      </w:r>
      <w:r w:rsidRPr="000551B2">
        <w:rPr>
          <w:rStyle w:val="TF-COURIER9"/>
        </w:rPr>
        <w:t>A</w:t>
      </w:r>
      <w:r>
        <w:t>) e animação da água que ocorre ao aproximar a câmera (</w:t>
      </w:r>
      <w:r w:rsidRPr="000551B2">
        <w:rPr>
          <w:rStyle w:val="TF-COURIER9"/>
        </w:rPr>
        <w:t>B</w:t>
      </w:r>
      <w:r>
        <w:t>)</w:t>
      </w:r>
    </w:p>
    <w:p w14:paraId="130C146E" w14:textId="77777777" w:rsidR="009C1B55" w:rsidRDefault="009C1B55" w:rsidP="000551B2">
      <w:pPr>
        <w:pStyle w:val="TF-FIGURA"/>
      </w:pPr>
      <w:r>
        <w:rPr>
          <w:noProof/>
        </w:rPr>
        <w:drawing>
          <wp:inline distT="0" distB="0" distL="0" distR="0" wp14:anchorId="4EA8A415" wp14:editId="65419ECB">
            <wp:extent cx="4377266" cy="1514247"/>
            <wp:effectExtent l="0" t="0" r="0" b="0"/>
            <wp:docPr id="1736762023" name="Imagem 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2023" name="Imagem 3" descr="Uma imagem contendo Diagram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856" cy="1538667"/>
                    </a:xfrm>
                    <a:prstGeom prst="rect">
                      <a:avLst/>
                    </a:prstGeom>
                    <a:noFill/>
                    <a:ln>
                      <a:noFill/>
                    </a:ln>
                  </pic:spPr>
                </pic:pic>
              </a:graphicData>
            </a:graphic>
          </wp:inline>
        </w:drawing>
      </w:r>
    </w:p>
    <w:p w14:paraId="5178875E" w14:textId="77777777" w:rsidR="009C1B55" w:rsidRPr="006E5B2B" w:rsidRDefault="009C1B55" w:rsidP="009C1B55">
      <w:pPr>
        <w:pStyle w:val="TF-FONTE"/>
      </w:pPr>
      <w:r>
        <w:t>Fonte: elaborado pelo autor.</w:t>
      </w:r>
    </w:p>
    <w:p w14:paraId="17EDFEF6" w14:textId="5DE810C1" w:rsidR="009C1B55" w:rsidRDefault="009C1B55" w:rsidP="009C1B55">
      <w:pPr>
        <w:pStyle w:val="TF-LEGENDA"/>
      </w:pPr>
      <w:r>
        <w:t xml:space="preserve">Figura </w:t>
      </w:r>
      <w:r w:rsidR="00376612">
        <w:t>2</w:t>
      </w:r>
      <w:r w:rsidR="00123230">
        <w:t>3</w:t>
      </w:r>
      <w:r>
        <w:t xml:space="preserve"> – Molécula </w:t>
      </w:r>
      <w:proofErr w:type="spellStart"/>
      <w:r>
        <w:t>NaCl</w:t>
      </w:r>
      <w:proofErr w:type="spellEnd"/>
      <w:r>
        <w:t xml:space="preserve"> (</w:t>
      </w:r>
      <w:r w:rsidRPr="000551B2">
        <w:rPr>
          <w:rStyle w:val="TF-COURIER9"/>
        </w:rPr>
        <w:t>A</w:t>
      </w:r>
      <w:r>
        <w:t>) e renderização de imagem de sal ao aproximar a câmera (</w:t>
      </w:r>
      <w:r w:rsidRPr="000551B2">
        <w:rPr>
          <w:rStyle w:val="TF-COURIER9"/>
        </w:rPr>
        <w:t>B</w:t>
      </w:r>
      <w:r>
        <w:t>)</w:t>
      </w:r>
    </w:p>
    <w:p w14:paraId="205AE6BB" w14:textId="77777777" w:rsidR="009C1B55" w:rsidRDefault="009C1B55" w:rsidP="000551B2">
      <w:pPr>
        <w:pStyle w:val="TF-FIGURA"/>
      </w:pPr>
      <w:r>
        <w:rPr>
          <w:noProof/>
        </w:rPr>
        <w:drawing>
          <wp:inline distT="0" distB="0" distL="0" distR="0" wp14:anchorId="72786F68" wp14:editId="038D7802">
            <wp:extent cx="4359637" cy="2296406"/>
            <wp:effectExtent l="0" t="0" r="0" b="0"/>
            <wp:docPr id="1755677885" name="Imagem 4"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7885" name="Imagem 4" descr="Tela de computador com texto preto sobre fundo branco&#10;&#10;Descrição gerada automaticamente com confiança mé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05402" cy="2320513"/>
                    </a:xfrm>
                    <a:prstGeom prst="rect">
                      <a:avLst/>
                    </a:prstGeom>
                    <a:noFill/>
                    <a:ln>
                      <a:noFill/>
                    </a:ln>
                  </pic:spPr>
                </pic:pic>
              </a:graphicData>
            </a:graphic>
          </wp:inline>
        </w:drawing>
      </w:r>
    </w:p>
    <w:p w14:paraId="25FCACB4" w14:textId="71705DA1" w:rsidR="009C1B55" w:rsidRDefault="009C1B55" w:rsidP="009C1B55">
      <w:pPr>
        <w:pStyle w:val="TF-FONTE"/>
      </w:pPr>
      <w:r>
        <w:t>Fonte: elaborado pelo autor.</w:t>
      </w:r>
    </w:p>
    <w:p w14:paraId="7441CF81" w14:textId="2B784520" w:rsidR="0083128D" w:rsidRPr="006E5B2B" w:rsidRDefault="008B5E65" w:rsidP="0083128D">
      <w:pPr>
        <w:pStyle w:val="TF-TEXTO"/>
      </w:pPr>
      <w:r>
        <w:t xml:space="preserve">Estando com uma molécula formada, pode-se aproximá-la da </w:t>
      </w:r>
      <w:r w:rsidRPr="000551B2">
        <w:rPr>
          <w:rStyle w:val="TF-COURIER9"/>
        </w:rPr>
        <w:t>Mesa de Reações</w:t>
      </w:r>
      <w:r>
        <w:t xml:space="preserve"> de forma a adicionar a determinada molécula à reação de neutralização que deve ser montada como desafio para validação do entendimento sobre reações químicas</w:t>
      </w:r>
      <w:r w:rsidR="00695339">
        <w:t xml:space="preserve"> (Figura 2</w:t>
      </w:r>
      <w:r w:rsidR="00123230">
        <w:t>4</w:t>
      </w:r>
      <w:r w:rsidR="00695339">
        <w:t>).</w:t>
      </w:r>
      <w:r w:rsidR="0083128D">
        <w:t xml:space="preserve"> Caso desejar, é possível trocar o elemento de um lado para o outro da reação química simplesmente aproximando o elemento do lado para o qual deseja-se mudar.</w:t>
      </w:r>
    </w:p>
    <w:p w14:paraId="1BC2806D" w14:textId="73796686" w:rsidR="0083128D" w:rsidRDefault="0083128D" w:rsidP="0083128D">
      <w:pPr>
        <w:pStyle w:val="TF-LEGENDA"/>
      </w:pPr>
      <w:r>
        <w:t>Figura 2</w:t>
      </w:r>
      <w:r w:rsidR="00123230">
        <w:t>4</w:t>
      </w:r>
      <w:r>
        <w:t xml:space="preserve"> – </w:t>
      </w:r>
      <w:r w:rsidR="00D300E5">
        <w:t>H</w:t>
      </w:r>
      <w:r w:rsidR="00D300E5" w:rsidRPr="00D300E5">
        <w:rPr>
          <w:vertAlign w:val="subscript"/>
        </w:rPr>
        <w:t>2</w:t>
      </w:r>
      <w:r w:rsidR="00D300E5">
        <w:t xml:space="preserve">O sendo adicionado à </w:t>
      </w:r>
      <w:r w:rsidR="00D300E5" w:rsidRPr="000551B2">
        <w:rPr>
          <w:rStyle w:val="TF-COURIER9"/>
        </w:rPr>
        <w:t>Mesa de Reações</w:t>
      </w:r>
    </w:p>
    <w:p w14:paraId="0FC5931E" w14:textId="38E6FA35" w:rsidR="0083128D" w:rsidRDefault="001534BD" w:rsidP="000551B2">
      <w:pPr>
        <w:pStyle w:val="TF-FIGURA"/>
      </w:pPr>
      <w:r>
        <w:rPr>
          <w:noProof/>
        </w:rPr>
        <w:drawing>
          <wp:inline distT="0" distB="0" distL="0" distR="0" wp14:anchorId="39ACACE7" wp14:editId="3BD20819">
            <wp:extent cx="3439007" cy="3299551"/>
            <wp:effectExtent l="0" t="0" r="0" b="0"/>
            <wp:docPr id="1645104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62739" cy="3322321"/>
                    </a:xfrm>
                    <a:prstGeom prst="rect">
                      <a:avLst/>
                    </a:prstGeom>
                    <a:noFill/>
                    <a:ln>
                      <a:noFill/>
                    </a:ln>
                  </pic:spPr>
                </pic:pic>
              </a:graphicData>
            </a:graphic>
          </wp:inline>
        </w:drawing>
      </w:r>
    </w:p>
    <w:p w14:paraId="29A99E3F" w14:textId="77777777" w:rsidR="0083128D" w:rsidRDefault="0083128D" w:rsidP="0083128D">
      <w:pPr>
        <w:pStyle w:val="TF-FONTE"/>
      </w:pPr>
      <w:r>
        <w:t>Fonte: elaborado pelo autor.</w:t>
      </w:r>
    </w:p>
    <w:p w14:paraId="1A27AA1A" w14:textId="43514F48" w:rsidR="00D300E5" w:rsidRPr="006E5B2B" w:rsidRDefault="0083128D" w:rsidP="00D300E5">
      <w:pPr>
        <w:pStyle w:val="TF-TEXTO"/>
      </w:pPr>
      <w:r w:rsidRPr="0083128D">
        <w:lastRenderedPageBreak/>
        <w:t>A Figura 2</w:t>
      </w:r>
      <w:r w:rsidR="00123230">
        <w:t>5</w:t>
      </w:r>
      <w:r>
        <w:t xml:space="preserve"> demonstra o resultado que é apresentado quando</w:t>
      </w:r>
      <w:r w:rsidR="00D300E5">
        <w:t xml:space="preserve"> a </w:t>
      </w:r>
      <w:r w:rsidR="00D300E5" w:rsidRPr="000551B2">
        <w:rPr>
          <w:rStyle w:val="TF-COURIER9"/>
        </w:rPr>
        <w:t>Mesa de Reações</w:t>
      </w:r>
      <w:r w:rsidR="00D300E5">
        <w:t xml:space="preserve"> é preenchida corretamente. Neste caso, estará correta ao apresentar ácido e base no lado esquerdo (reagentes) e água e sal no lado direito (produtos).</w:t>
      </w:r>
      <w:r w:rsidR="001C380F">
        <w:t xml:space="preserve"> Em qualquer cenário diferente deste e em que os quatro elementos estejam na mesa, é apresentada uma mensagem informando sobre a resposta incorreta.</w:t>
      </w:r>
      <w:r w:rsidR="00E91F12">
        <w:t xml:space="preserve"> </w:t>
      </w:r>
      <w:r w:rsidR="00545318">
        <w:t>Para caso o usuário deseje submeter o exercício novamente, é</w:t>
      </w:r>
      <w:r w:rsidR="00E91F12">
        <w:t xml:space="preserve"> possível reiniciar a </w:t>
      </w:r>
      <w:r w:rsidR="00E91F12" w:rsidRPr="000551B2">
        <w:rPr>
          <w:rStyle w:val="TF-COURIER9"/>
        </w:rPr>
        <w:t>Mesa de Reações</w:t>
      </w:r>
      <w:r w:rsidR="00545318">
        <w:t>.</w:t>
      </w:r>
    </w:p>
    <w:p w14:paraId="7EB55F30" w14:textId="4650BB63" w:rsidR="00D300E5" w:rsidRDefault="00D300E5" w:rsidP="00D300E5">
      <w:pPr>
        <w:pStyle w:val="TF-LEGENDA"/>
      </w:pPr>
      <w:r>
        <w:t>Figura 2</w:t>
      </w:r>
      <w:r w:rsidR="00123230">
        <w:t>5</w:t>
      </w:r>
      <w:r w:rsidR="00E3657F">
        <w:t xml:space="preserve"> </w:t>
      </w:r>
      <w:r>
        <w:t>–</w:t>
      </w:r>
      <w:r w:rsidR="00E3657F">
        <w:t xml:space="preserve"> </w:t>
      </w:r>
      <w:r w:rsidR="00E3657F" w:rsidRPr="000551B2">
        <w:rPr>
          <w:rStyle w:val="TF-COURIER9"/>
        </w:rPr>
        <w:t>Mesa de Reações</w:t>
      </w:r>
      <w:r w:rsidR="00E3657F">
        <w:t xml:space="preserve"> preenchida corretamente</w:t>
      </w:r>
    </w:p>
    <w:p w14:paraId="0F11BA0A" w14:textId="7840E1A8" w:rsidR="00D300E5" w:rsidRDefault="001C380F" w:rsidP="000551B2">
      <w:pPr>
        <w:pStyle w:val="TF-FIGURA"/>
      </w:pPr>
      <w:r>
        <w:rPr>
          <w:noProof/>
        </w:rPr>
        <w:drawing>
          <wp:inline distT="0" distB="0" distL="0" distR="0" wp14:anchorId="352D4656" wp14:editId="0BF660B2">
            <wp:extent cx="3891012" cy="2574471"/>
            <wp:effectExtent l="0" t="0" r="0" b="0"/>
            <wp:docPr id="13685830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04965" cy="2583703"/>
                    </a:xfrm>
                    <a:prstGeom prst="rect">
                      <a:avLst/>
                    </a:prstGeom>
                    <a:noFill/>
                    <a:ln>
                      <a:noFill/>
                    </a:ln>
                  </pic:spPr>
                </pic:pic>
              </a:graphicData>
            </a:graphic>
          </wp:inline>
        </w:drawing>
      </w:r>
    </w:p>
    <w:p w14:paraId="10EB8611" w14:textId="19D37E85" w:rsidR="00695339" w:rsidRPr="006E5B2B" w:rsidRDefault="00D300E5" w:rsidP="00731392">
      <w:pPr>
        <w:pStyle w:val="TF-FONTE"/>
      </w:pPr>
      <w:r>
        <w:t>Fonte: elaborado pelo autor.</w:t>
      </w:r>
    </w:p>
    <w:p w14:paraId="53243C1C" w14:textId="48A4D6E2" w:rsidR="00F255FC" w:rsidRDefault="00F255FC" w:rsidP="00C211BE">
      <w:pPr>
        <w:pStyle w:val="Ttulo1"/>
      </w:pPr>
      <w:bookmarkStart w:id="184" w:name="_Toc511928438"/>
      <w:bookmarkStart w:id="185" w:name="_Toc54164920"/>
      <w:bookmarkStart w:id="186" w:name="_Toc54165674"/>
      <w:bookmarkStart w:id="187" w:name="_Toc54169332"/>
      <w:bookmarkStart w:id="188" w:name="_Toc96347438"/>
      <w:bookmarkStart w:id="189" w:name="_Toc96357722"/>
      <w:bookmarkStart w:id="190" w:name="_Toc96491865"/>
      <w:r>
        <w:t>RESULTADOS</w:t>
      </w:r>
      <w:bookmarkEnd w:id="184"/>
      <w:r>
        <w:t xml:space="preserve"> </w:t>
      </w:r>
      <w:bookmarkEnd w:id="185"/>
      <w:bookmarkEnd w:id="186"/>
      <w:bookmarkEnd w:id="187"/>
      <w:bookmarkEnd w:id="188"/>
      <w:bookmarkEnd w:id="189"/>
      <w:bookmarkEnd w:id="190"/>
    </w:p>
    <w:p w14:paraId="42F5680E" w14:textId="1C68158A" w:rsidR="00CD43CE" w:rsidRDefault="00056390" w:rsidP="00CD43CE">
      <w:pPr>
        <w:pStyle w:val="TF-TEXTO"/>
      </w:pPr>
      <w:r>
        <w:t xml:space="preserve">Nesta seção serão apresentados os testes de funcionalidades, testes com </w:t>
      </w:r>
      <w:r w:rsidR="00B43DE5">
        <w:t>usuários</w:t>
      </w:r>
      <w:r>
        <w:t xml:space="preserve"> e a comparação com os correlatos.</w:t>
      </w:r>
    </w:p>
    <w:p w14:paraId="5BA5B1EF" w14:textId="0A795E32" w:rsidR="00CD43CE" w:rsidRDefault="00CD43CE" w:rsidP="00CD43CE">
      <w:pPr>
        <w:pStyle w:val="Ttulo2"/>
      </w:pPr>
      <w:r>
        <w:t xml:space="preserve">Testes de funcionalidade </w:t>
      </w:r>
    </w:p>
    <w:p w14:paraId="7AF3F08C" w14:textId="17517232" w:rsidR="00CD43CE" w:rsidRDefault="00EB51BE" w:rsidP="00056390">
      <w:pPr>
        <w:pStyle w:val="TF-TEXTO"/>
      </w:pPr>
      <w:r>
        <w:t xml:space="preserve">Visando testar as funcionalidades do aplicativo, foram realizados testes tanto na plataforma Android, quanto no iOS. No dispositivo iOS, porém. devido empecilhos na adequação do </w:t>
      </w:r>
      <w:del w:id="191" w:author="Dalton Solano dos Reis" w:date="2024-06-26T08:10:00Z">
        <w:r w:rsidDel="002966C1">
          <w:delText xml:space="preserve">app </w:delText>
        </w:r>
      </w:del>
      <w:ins w:id="192" w:author="Dalton Solano dos Reis" w:date="2024-06-26T08:10:00Z">
        <w:r w:rsidR="002966C1">
          <w:t xml:space="preserve">aplicativo </w:t>
        </w:r>
      </w:ins>
      <w:r>
        <w:t xml:space="preserve">às exigências de configuração por parte da App Store, foram realizados testes com o </w:t>
      </w:r>
      <w:ins w:id="193" w:author="Dalton Solano dos Reis" w:date="2024-06-26T08:11:00Z">
        <w:r w:rsidR="002966C1">
          <w:t xml:space="preserve">aplicativo </w:t>
        </w:r>
      </w:ins>
      <w:del w:id="194" w:author="Dalton Solano dos Reis" w:date="2024-06-26T08:11:00Z">
        <w:r w:rsidDel="002966C1">
          <w:delText xml:space="preserve">app </w:delText>
        </w:r>
      </w:del>
      <w:r>
        <w:t xml:space="preserve">em modo desenvolvedor. Já para realizar os testes na plataforma Android, fora gerada uma versão de teste do aplicativo e disponibilizado na loja de aplicativos </w:t>
      </w:r>
      <w:r w:rsidR="00AF3A52">
        <w:t xml:space="preserve">Google </w:t>
      </w:r>
      <w:r>
        <w:t>Play</w:t>
      </w:r>
      <w:r w:rsidR="000551B2">
        <w:t xml:space="preserve"> </w:t>
      </w:r>
      <w:r>
        <w:t xml:space="preserve">Store através do </w:t>
      </w:r>
      <w:ins w:id="195" w:author="Dalton Solano dos Reis" w:date="2024-06-26T08:11:00Z">
        <w:r w:rsidR="002966C1">
          <w:t xml:space="preserve">aplicativo </w:t>
        </w:r>
      </w:ins>
      <w:del w:id="196" w:author="Dalton Solano dos Reis" w:date="2024-06-26T08:11:00Z">
        <w:r w:rsidDel="002966C1">
          <w:delText xml:space="preserve">app </w:delText>
        </w:r>
      </w:del>
      <w:r>
        <w:t>de nome Super Trunfo Elementar</w:t>
      </w:r>
      <w:r w:rsidR="000551B2">
        <w:t xml:space="preserve"> (LDTT FURB, 2024)</w:t>
      </w:r>
      <w:r>
        <w:t xml:space="preserve">. Os testes foram realizados em um tablet Galaxy </w:t>
      </w:r>
      <w:proofErr w:type="spellStart"/>
      <w:r>
        <w:t>Tab</w:t>
      </w:r>
      <w:proofErr w:type="spellEnd"/>
      <w:r>
        <w:t xml:space="preserve"> S6 modelo SM-T865 com Android instalado na versão 12.</w:t>
      </w:r>
    </w:p>
    <w:p w14:paraId="4C80FB4F" w14:textId="3259C5A6" w:rsidR="00EB51BE" w:rsidRDefault="00EB51BE" w:rsidP="00056390">
      <w:pPr>
        <w:pStyle w:val="TF-TEXTO"/>
      </w:pPr>
      <w:r>
        <w:t>Para iniciar os testes fora realizado o download do aplicativo Super Trunfo Elementar</w:t>
      </w:r>
      <w:r w:rsidR="009E2BDA">
        <w:t xml:space="preserve"> (LDTT FURB, 2024)</w:t>
      </w:r>
      <w:r>
        <w:t xml:space="preserve"> na </w:t>
      </w:r>
      <w:r w:rsidR="00AF3A52">
        <w:t xml:space="preserve">Google </w:t>
      </w:r>
      <w:r w:rsidR="003C1AD8">
        <w:t>Play</w:t>
      </w:r>
      <w:r w:rsidR="009E2BDA">
        <w:t xml:space="preserve"> Store</w:t>
      </w:r>
      <w:r>
        <w:t xml:space="preserve">. O download foi realizado com sucesso e o aplicativo foi instalado no dispositivo. Depois disso, foi feita a execução do aplicativo, onde fora perguntado se o usuário permite acesso pela aplicação à câmera. Após conceder o acesso, no menu inicial, fora selecionado o menu </w:t>
      </w:r>
      <w:r w:rsidRPr="009E2BDA">
        <w:rPr>
          <w:rStyle w:val="TF-COURIER9"/>
        </w:rPr>
        <w:t>AR</w:t>
      </w:r>
      <w:r>
        <w:t>, e então, de fato, iniciou-se a aplicação tratada neste trabalho. Assim que a câmera do dispositivo fora ligada, um quadro informativo apareceu à tela como esperado. Nele contém uma mensagem pedindo ao usuário para apontar a câmera para algum dos marcadores e dois botões: um para sair da funcionalidade Qu</w:t>
      </w:r>
      <w:r w:rsidR="00475DE4">
        <w:t>i</w:t>
      </w:r>
      <w:r>
        <w:t>micAR</w:t>
      </w:r>
      <w:ins w:id="197" w:author="Dalton Solano dos Reis" w:date="2024-06-26T08:12:00Z">
        <w:r w:rsidR="002966C1">
          <w:t xml:space="preserve"> (voltando para a aplicação Super Trunfo Elementar)</w:t>
        </w:r>
      </w:ins>
      <w:r>
        <w:t xml:space="preserve">, e outro para direcionar a um website para download dos marcadores necessários para a aplicação. Ambos os botões funcionaram. </w:t>
      </w:r>
      <w:r w:rsidR="00B37C3C">
        <w:t>C</w:t>
      </w:r>
      <w:r>
        <w:t>om os marcadores em posse, fora</w:t>
      </w:r>
      <w:r w:rsidR="002B62B4">
        <w:t xml:space="preserve"> direcionada</w:t>
      </w:r>
      <w:r>
        <w:t xml:space="preserve"> a câmera para um dos marcadores, assim gerando a imagem em Realidade Aumentada e fazendo o texto informativo sumir da tela, como o esperado. Foram </w:t>
      </w:r>
      <w:r w:rsidR="00537378">
        <w:t xml:space="preserve">simulados todos os casos de formação de moléculas e as suas adições à </w:t>
      </w:r>
      <w:r w:rsidR="00A932DA" w:rsidRPr="00A932DA">
        <w:rPr>
          <w:rStyle w:val="TF-COURIER9"/>
        </w:rPr>
        <w:t>M</w:t>
      </w:r>
      <w:r w:rsidR="00537378" w:rsidRPr="00A932DA">
        <w:rPr>
          <w:rStyle w:val="TF-COURIER9"/>
        </w:rPr>
        <w:t xml:space="preserve">esa de </w:t>
      </w:r>
      <w:r w:rsidR="00A932DA" w:rsidRPr="00A932DA">
        <w:rPr>
          <w:rStyle w:val="TF-COURIER9"/>
        </w:rPr>
        <w:t>R</w:t>
      </w:r>
      <w:r w:rsidR="00537378" w:rsidRPr="00A932DA">
        <w:rPr>
          <w:rStyle w:val="TF-COURIER9"/>
        </w:rPr>
        <w:t>eações</w:t>
      </w:r>
      <w:r w:rsidR="00537378">
        <w:t xml:space="preserve">. Primeiro fora testado, com sucesso, dois casos de preenchimento </w:t>
      </w:r>
      <w:r w:rsidR="00A932DA">
        <w:t xml:space="preserve">incorreto </w:t>
      </w:r>
      <w:r w:rsidR="00537378">
        <w:t xml:space="preserve">do exercício </w:t>
      </w:r>
      <w:r w:rsidR="00537378" w:rsidRPr="00A932DA">
        <w:rPr>
          <w:rStyle w:val="TF-COURIER9"/>
        </w:rPr>
        <w:t>Mesa de Reações</w:t>
      </w:r>
      <w:r w:rsidR="00537378">
        <w:t xml:space="preserve"> em que a reação de neutralização não estava correta. Depois, fora testada informando a alternativa correta, e o </w:t>
      </w:r>
      <w:r w:rsidR="00537378" w:rsidRPr="004F1480">
        <w:rPr>
          <w:i/>
          <w:iCs/>
          <w:rPrChange w:id="198" w:author="Dalton Solano dos Reis" w:date="2024-06-26T08:13:00Z">
            <w:rPr/>
          </w:rPrChange>
        </w:rPr>
        <w:t>feedback</w:t>
      </w:r>
      <w:r w:rsidR="00537378">
        <w:t xml:space="preserve"> apresentado fora o de sucesso, como o esperado. Ao longo desses testes, também foram testados casos de aproximação da câmera em cada molécula formada para exibir o seu elemento correspondente (sal, água, ácido muriático e ácido clorídrico) e a troca de posição das moléculas na </w:t>
      </w:r>
      <w:r w:rsidR="00537378" w:rsidRPr="00A932DA">
        <w:rPr>
          <w:rStyle w:val="TF-COURIER9"/>
        </w:rPr>
        <w:t>Mesa de Reações</w:t>
      </w:r>
      <w:r w:rsidR="00537378">
        <w:t xml:space="preserve"> entre </w:t>
      </w:r>
      <w:r w:rsidR="00BB175D">
        <w:t>a</w:t>
      </w:r>
      <w:r w:rsidR="00537378">
        <w:t xml:space="preserve"> direita na equação da reação para a esquerda e vice-versa. Todos ocorreram com sucesso. Por último, fora testado o reinício da </w:t>
      </w:r>
      <w:r w:rsidR="00537378" w:rsidRPr="00A932DA">
        <w:rPr>
          <w:rStyle w:val="TF-COURIER9"/>
        </w:rPr>
        <w:t>Mesa de Reações</w:t>
      </w:r>
      <w:r w:rsidR="00537378">
        <w:t xml:space="preserve"> a partir da aproximação de um átomo de hidrogênio, como instruído a partir de texto na mesa, e este também ocorreu conforme o esperado.</w:t>
      </w:r>
    </w:p>
    <w:p w14:paraId="7B602178" w14:textId="48F2025D" w:rsidR="00CD43CE" w:rsidRDefault="00CD43CE" w:rsidP="00CD43CE">
      <w:pPr>
        <w:pStyle w:val="Ttulo2"/>
      </w:pPr>
      <w:r>
        <w:t xml:space="preserve">Testes com </w:t>
      </w:r>
      <w:r w:rsidR="006C4456">
        <w:t>usuários</w:t>
      </w:r>
    </w:p>
    <w:p w14:paraId="1840EC22" w14:textId="5B21D156" w:rsidR="00BB175D" w:rsidRDefault="00BB175D" w:rsidP="00CD43CE">
      <w:pPr>
        <w:pStyle w:val="TF-TEXTO"/>
      </w:pPr>
      <w:r>
        <w:t>Para os testes com usuários, foram coletadas opiniões acerca do uso da aplicação por parte de: alunos da Universidade de Blumenau (FURB) do curso de Sistemas ou Ciências da Computação, alunos de Química da FURB</w:t>
      </w:r>
      <w:r w:rsidR="00F0032D">
        <w:t>,</w:t>
      </w:r>
      <w:r>
        <w:t xml:space="preserve"> e </w:t>
      </w:r>
      <w:r>
        <w:lastRenderedPageBreak/>
        <w:t>outros</w:t>
      </w:r>
      <w:ins w:id="199" w:author="Dalton Solano dos Reis" w:date="2024-06-26T08:13:00Z">
        <w:r w:rsidR="004F1480">
          <w:t xml:space="preserve"> cursos</w:t>
        </w:r>
      </w:ins>
      <w:r>
        <w:t xml:space="preserve">. Cada usuário </w:t>
      </w:r>
      <w:r w:rsidR="007D22D7">
        <w:t xml:space="preserve">recebeu um formulário digital com instruções para realizar a impressão dos marcadores, instalar o </w:t>
      </w:r>
      <w:del w:id="200" w:author="Dalton Solano dos Reis" w:date="2024-06-26T08:14:00Z">
        <w:r w:rsidR="007D22D7" w:rsidDel="004F1480">
          <w:delText xml:space="preserve">app </w:delText>
        </w:r>
      </w:del>
      <w:ins w:id="201" w:author="Dalton Solano dos Reis" w:date="2024-06-26T08:14:00Z">
        <w:r w:rsidR="004F1480">
          <w:t xml:space="preserve">aplicativo </w:t>
        </w:r>
      </w:ins>
      <w:r w:rsidR="007D22D7">
        <w:t>via loja de aplicativos</w:t>
      </w:r>
      <w:r w:rsidR="00AF3A52">
        <w:t xml:space="preserve"> Google</w:t>
      </w:r>
      <w:r w:rsidR="007D22D7">
        <w:t xml:space="preserve"> Play</w:t>
      </w:r>
      <w:r w:rsidR="00A932DA">
        <w:t xml:space="preserve"> Store</w:t>
      </w:r>
      <w:r w:rsidR="007D22D7">
        <w:t xml:space="preserve"> e realizar uma sequência de passos no </w:t>
      </w:r>
      <w:del w:id="202" w:author="Dalton Solano dos Reis" w:date="2024-06-26T08:14:00Z">
        <w:r w:rsidR="007D22D7" w:rsidDel="004F1480">
          <w:delText xml:space="preserve">app </w:delText>
        </w:r>
      </w:del>
      <w:ins w:id="203" w:author="Dalton Solano dos Reis" w:date="2024-06-26T08:14:00Z">
        <w:r w:rsidR="004F1480">
          <w:t xml:space="preserve">aplicativo </w:t>
        </w:r>
      </w:ins>
      <w:r w:rsidR="007D22D7">
        <w:t>que contemplasse todas as suas funcionalidades</w:t>
      </w:r>
      <w:r>
        <w:t xml:space="preserve">. O Quadro </w:t>
      </w:r>
      <w:r w:rsidR="00514381">
        <w:t>6</w:t>
      </w:r>
      <w:r>
        <w:t xml:space="preserve"> demonstra informações acerca do perfil de usuários que realizaram os testes.</w:t>
      </w:r>
    </w:p>
    <w:p w14:paraId="560D41A6" w14:textId="1B47DB41" w:rsidR="00BB175D" w:rsidRDefault="00BB175D" w:rsidP="00BB175D">
      <w:pPr>
        <w:pStyle w:val="TF-LEGENDA"/>
      </w:pPr>
      <w:r>
        <w:t xml:space="preserve">Quadro </w:t>
      </w:r>
      <w:r w:rsidR="00514381">
        <w:t>6</w:t>
      </w:r>
      <w:r>
        <w:t xml:space="preserve"> – Perfil dos participantes</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9"/>
        <w:gridCol w:w="4395"/>
        <w:gridCol w:w="1275"/>
      </w:tblGrid>
      <w:tr w:rsidR="00BB175D" w14:paraId="6CBAEE08" w14:textId="77777777" w:rsidTr="00BB175D">
        <w:trPr>
          <w:trHeight w:val="462"/>
        </w:trPr>
        <w:tc>
          <w:tcPr>
            <w:tcW w:w="3969" w:type="dxa"/>
            <w:shd w:val="clear" w:color="auto" w:fill="auto"/>
          </w:tcPr>
          <w:p w14:paraId="1CD899F4" w14:textId="2EFF8CB8" w:rsidR="00BB175D" w:rsidRDefault="00BB175D" w:rsidP="004B4058">
            <w:pPr>
              <w:pStyle w:val="TF-TEXTOQUADRO"/>
            </w:pPr>
            <w:r>
              <w:t>Idade</w:t>
            </w:r>
          </w:p>
        </w:tc>
        <w:tc>
          <w:tcPr>
            <w:tcW w:w="4395" w:type="dxa"/>
            <w:shd w:val="clear" w:color="auto" w:fill="auto"/>
          </w:tcPr>
          <w:p w14:paraId="19878308" w14:textId="77777777" w:rsidR="00BB175D" w:rsidRDefault="00BB175D" w:rsidP="004B4058">
            <w:pPr>
              <w:pStyle w:val="TF-TEXTOQUADRO"/>
            </w:pPr>
            <w:r>
              <w:t>Menos de 5 anos</w:t>
            </w:r>
          </w:p>
          <w:p w14:paraId="5A54BA36" w14:textId="6861B2D3" w:rsidR="00BB175D" w:rsidRDefault="00BB175D" w:rsidP="004B4058">
            <w:pPr>
              <w:pStyle w:val="TF-TEXTOQUADRO"/>
            </w:pPr>
            <w:r>
              <w:t>Entre 16 e 20 anos</w:t>
            </w:r>
          </w:p>
          <w:p w14:paraId="3C96D97E" w14:textId="07162F62" w:rsidR="00BB175D" w:rsidRDefault="00BB175D" w:rsidP="004B4058">
            <w:pPr>
              <w:pStyle w:val="TF-TEXTOQUADRO"/>
            </w:pPr>
            <w:r>
              <w:t>Entre 21 e 25 anos</w:t>
            </w:r>
          </w:p>
        </w:tc>
        <w:tc>
          <w:tcPr>
            <w:tcW w:w="1275" w:type="dxa"/>
            <w:shd w:val="clear" w:color="auto" w:fill="auto"/>
          </w:tcPr>
          <w:p w14:paraId="292C54EF" w14:textId="77777777" w:rsidR="00BB175D" w:rsidRDefault="00BB175D" w:rsidP="004B4058">
            <w:pPr>
              <w:pStyle w:val="TF-TEXTOQUADRO"/>
            </w:pPr>
            <w:r>
              <w:t>4,3%</w:t>
            </w:r>
          </w:p>
          <w:p w14:paraId="6627FBD8" w14:textId="77777777" w:rsidR="00BB175D" w:rsidRDefault="00BB175D" w:rsidP="004B4058">
            <w:pPr>
              <w:pStyle w:val="TF-TEXTOQUADRO"/>
            </w:pPr>
            <w:r>
              <w:t>52,2%</w:t>
            </w:r>
          </w:p>
          <w:p w14:paraId="022284EE" w14:textId="6B8DA33D" w:rsidR="00BB175D" w:rsidRDefault="00BB175D" w:rsidP="004B4058">
            <w:pPr>
              <w:pStyle w:val="TF-TEXTOQUADRO"/>
            </w:pPr>
            <w:r>
              <w:t>43,5%</w:t>
            </w:r>
          </w:p>
        </w:tc>
      </w:tr>
      <w:tr w:rsidR="00BB175D" w14:paraId="19183481" w14:textId="77777777" w:rsidTr="00BB175D">
        <w:trPr>
          <w:trHeight w:val="217"/>
        </w:trPr>
        <w:tc>
          <w:tcPr>
            <w:tcW w:w="3969" w:type="dxa"/>
            <w:shd w:val="clear" w:color="auto" w:fill="auto"/>
          </w:tcPr>
          <w:p w14:paraId="5A4A8B23" w14:textId="75A03E12" w:rsidR="00BB175D" w:rsidRDefault="00BB175D" w:rsidP="004B4058">
            <w:pPr>
              <w:pStyle w:val="TF-TEXTOQUADRO"/>
            </w:pPr>
            <w:r>
              <w:t>Nível de Escolaridade</w:t>
            </w:r>
          </w:p>
        </w:tc>
        <w:tc>
          <w:tcPr>
            <w:tcW w:w="4395" w:type="dxa"/>
            <w:shd w:val="clear" w:color="auto" w:fill="auto"/>
          </w:tcPr>
          <w:p w14:paraId="0C979EF6" w14:textId="77777777" w:rsidR="00BB175D" w:rsidRDefault="00BB175D" w:rsidP="004B4058">
            <w:pPr>
              <w:pStyle w:val="TF-TEXTOQUADRO"/>
            </w:pPr>
            <w:r>
              <w:t>Ensino fundamental incompleto</w:t>
            </w:r>
          </w:p>
          <w:p w14:paraId="61575813" w14:textId="77777777" w:rsidR="00BB175D" w:rsidRDefault="00BB175D" w:rsidP="004B4058">
            <w:pPr>
              <w:pStyle w:val="TF-TEXTOQUADRO"/>
            </w:pPr>
            <w:r>
              <w:t>Ensino médio completo</w:t>
            </w:r>
          </w:p>
          <w:p w14:paraId="6991BD4C" w14:textId="77777777" w:rsidR="00BB175D" w:rsidRDefault="00BB175D" w:rsidP="004B4058">
            <w:pPr>
              <w:pStyle w:val="TF-TEXTOQUADRO"/>
            </w:pPr>
            <w:r>
              <w:t>Ensino superior incompleto</w:t>
            </w:r>
          </w:p>
          <w:p w14:paraId="78C89CA5" w14:textId="10EF97EB" w:rsidR="00BB175D" w:rsidRDefault="00BB175D" w:rsidP="004B4058">
            <w:pPr>
              <w:pStyle w:val="TF-TEXTOQUADRO"/>
            </w:pPr>
            <w:r>
              <w:t>Ensino superior completo</w:t>
            </w:r>
          </w:p>
        </w:tc>
        <w:tc>
          <w:tcPr>
            <w:tcW w:w="1275" w:type="dxa"/>
            <w:shd w:val="clear" w:color="auto" w:fill="auto"/>
          </w:tcPr>
          <w:p w14:paraId="2DBD5726" w14:textId="77777777" w:rsidR="00BB175D" w:rsidRDefault="00BB175D" w:rsidP="004B4058">
            <w:pPr>
              <w:pStyle w:val="TF-TEXTOQUADRO"/>
            </w:pPr>
            <w:r>
              <w:t>4,3%</w:t>
            </w:r>
          </w:p>
          <w:p w14:paraId="3B338D37" w14:textId="77777777" w:rsidR="00BB175D" w:rsidRDefault="00BB175D" w:rsidP="004B4058">
            <w:pPr>
              <w:pStyle w:val="TF-TEXTOQUADRO"/>
            </w:pPr>
            <w:r>
              <w:t>21,7%</w:t>
            </w:r>
          </w:p>
          <w:p w14:paraId="484C7DED" w14:textId="77777777" w:rsidR="00BB175D" w:rsidRDefault="00BB175D" w:rsidP="004B4058">
            <w:pPr>
              <w:pStyle w:val="TF-TEXTOQUADRO"/>
            </w:pPr>
            <w:r>
              <w:t>69,9%</w:t>
            </w:r>
          </w:p>
          <w:p w14:paraId="432E6B77" w14:textId="406F6661" w:rsidR="00BB175D" w:rsidRDefault="00BB175D" w:rsidP="004B4058">
            <w:pPr>
              <w:pStyle w:val="TF-TEXTOQUADRO"/>
            </w:pPr>
            <w:r>
              <w:t>4,3%</w:t>
            </w:r>
          </w:p>
        </w:tc>
      </w:tr>
      <w:tr w:rsidR="00BB175D" w14:paraId="6772AE17" w14:textId="77777777" w:rsidTr="00BB175D">
        <w:trPr>
          <w:trHeight w:val="462"/>
        </w:trPr>
        <w:tc>
          <w:tcPr>
            <w:tcW w:w="3969" w:type="dxa"/>
            <w:shd w:val="clear" w:color="auto" w:fill="auto"/>
          </w:tcPr>
          <w:p w14:paraId="50A2F182" w14:textId="0F51501C" w:rsidR="00BB175D" w:rsidRDefault="00BB175D" w:rsidP="004B4058">
            <w:pPr>
              <w:pStyle w:val="TF-TEXTOQUADRO"/>
            </w:pPr>
            <w:r>
              <w:t>Utiliza dispositivos móveis (smartphones ou tablets) com qual frequência?</w:t>
            </w:r>
          </w:p>
        </w:tc>
        <w:tc>
          <w:tcPr>
            <w:tcW w:w="4395" w:type="dxa"/>
            <w:shd w:val="clear" w:color="auto" w:fill="auto"/>
          </w:tcPr>
          <w:p w14:paraId="08D86C76" w14:textId="77777777" w:rsidR="00BB175D" w:rsidRDefault="00BB175D" w:rsidP="004B4058">
            <w:pPr>
              <w:pStyle w:val="TF-TEXTOQUADRO"/>
            </w:pPr>
            <w:r>
              <w:t>Nunca utilizei</w:t>
            </w:r>
          </w:p>
          <w:p w14:paraId="7C312F3D" w14:textId="77777777" w:rsidR="00BB175D" w:rsidRDefault="00BB175D" w:rsidP="004B4058">
            <w:pPr>
              <w:pStyle w:val="TF-TEXTOQUADRO"/>
            </w:pPr>
            <w:r>
              <w:t>Às vezes</w:t>
            </w:r>
          </w:p>
          <w:p w14:paraId="1617EE5B" w14:textId="373E1BF1" w:rsidR="00BB175D" w:rsidRDefault="00BB175D" w:rsidP="004B4058">
            <w:pPr>
              <w:pStyle w:val="TF-TEXTOQUADRO"/>
            </w:pPr>
            <w:r>
              <w:t>Frequentemente</w:t>
            </w:r>
          </w:p>
        </w:tc>
        <w:tc>
          <w:tcPr>
            <w:tcW w:w="1275" w:type="dxa"/>
            <w:shd w:val="clear" w:color="auto" w:fill="auto"/>
          </w:tcPr>
          <w:p w14:paraId="0164F438" w14:textId="77777777" w:rsidR="00BB175D" w:rsidRDefault="00BB175D" w:rsidP="004B4058">
            <w:pPr>
              <w:pStyle w:val="TF-TEXTOQUADRO"/>
            </w:pPr>
            <w:r>
              <w:t>4,3%</w:t>
            </w:r>
          </w:p>
          <w:p w14:paraId="2D24B890" w14:textId="77777777" w:rsidR="00BB175D" w:rsidRDefault="00BB175D" w:rsidP="004B4058">
            <w:pPr>
              <w:pStyle w:val="TF-TEXTOQUADRO"/>
            </w:pPr>
            <w:r>
              <w:t>0</w:t>
            </w:r>
          </w:p>
          <w:p w14:paraId="2F1FE2A4" w14:textId="4C043060" w:rsidR="00BB175D" w:rsidRDefault="00BB175D" w:rsidP="004B4058">
            <w:pPr>
              <w:pStyle w:val="TF-TEXTOQUADRO"/>
            </w:pPr>
            <w:r>
              <w:t>95,7%</w:t>
            </w:r>
          </w:p>
        </w:tc>
      </w:tr>
      <w:tr w:rsidR="00BB175D" w14:paraId="16022BD2" w14:textId="77777777" w:rsidTr="00BB175D">
        <w:trPr>
          <w:trHeight w:val="217"/>
        </w:trPr>
        <w:tc>
          <w:tcPr>
            <w:tcW w:w="3969" w:type="dxa"/>
            <w:shd w:val="clear" w:color="auto" w:fill="auto"/>
          </w:tcPr>
          <w:p w14:paraId="358D9766" w14:textId="0E6B8511" w:rsidR="00BB175D" w:rsidRDefault="00BB175D" w:rsidP="004B4058">
            <w:pPr>
              <w:pStyle w:val="TF-TEXTOQUADRO"/>
            </w:pPr>
            <w:r>
              <w:t>Em qual aparelho irá utilizar o aplicativo para realização das tarefas</w:t>
            </w:r>
          </w:p>
        </w:tc>
        <w:tc>
          <w:tcPr>
            <w:tcW w:w="4395" w:type="dxa"/>
            <w:shd w:val="clear" w:color="auto" w:fill="auto"/>
          </w:tcPr>
          <w:p w14:paraId="0A818C8A" w14:textId="77777777" w:rsidR="00BB175D" w:rsidRDefault="00BB175D" w:rsidP="004B4058">
            <w:pPr>
              <w:pStyle w:val="TF-TEXTOQUADRO"/>
            </w:pPr>
            <w:r>
              <w:t>Celular</w:t>
            </w:r>
          </w:p>
          <w:p w14:paraId="13F6053D" w14:textId="11390AC4" w:rsidR="00BB175D" w:rsidRDefault="00BB175D" w:rsidP="004B4058">
            <w:pPr>
              <w:pStyle w:val="TF-TEXTOQUADRO"/>
            </w:pPr>
            <w:r>
              <w:t>Tablet</w:t>
            </w:r>
          </w:p>
        </w:tc>
        <w:tc>
          <w:tcPr>
            <w:tcW w:w="1275" w:type="dxa"/>
            <w:shd w:val="clear" w:color="auto" w:fill="auto"/>
          </w:tcPr>
          <w:p w14:paraId="6768551D" w14:textId="77777777" w:rsidR="00BB175D" w:rsidRDefault="00BB175D" w:rsidP="004B4058">
            <w:pPr>
              <w:pStyle w:val="TF-TEXTOQUADRO"/>
            </w:pPr>
            <w:r>
              <w:t>100%</w:t>
            </w:r>
          </w:p>
          <w:p w14:paraId="6033BF30" w14:textId="289624C2" w:rsidR="00BB175D" w:rsidRDefault="00BB175D" w:rsidP="004B4058">
            <w:pPr>
              <w:pStyle w:val="TF-TEXTOQUADRO"/>
            </w:pPr>
            <w:r>
              <w:t>0</w:t>
            </w:r>
          </w:p>
        </w:tc>
      </w:tr>
      <w:tr w:rsidR="00BB175D" w14:paraId="72BB9974" w14:textId="77777777" w:rsidTr="00BB175D">
        <w:trPr>
          <w:trHeight w:val="462"/>
        </w:trPr>
        <w:tc>
          <w:tcPr>
            <w:tcW w:w="3969" w:type="dxa"/>
            <w:shd w:val="clear" w:color="auto" w:fill="auto"/>
          </w:tcPr>
          <w:p w14:paraId="6C57CAD6" w14:textId="20A58C20" w:rsidR="00BB175D" w:rsidRDefault="00BB175D" w:rsidP="004B4058">
            <w:pPr>
              <w:pStyle w:val="TF-TEXTOQUADRO"/>
            </w:pPr>
            <w:r w:rsidRPr="00BB175D">
              <w:t>Indique seu grau de familiaridade com o conceito de Realidade Aumentada</w:t>
            </w:r>
          </w:p>
        </w:tc>
        <w:tc>
          <w:tcPr>
            <w:tcW w:w="4395" w:type="dxa"/>
            <w:shd w:val="clear" w:color="auto" w:fill="auto"/>
          </w:tcPr>
          <w:p w14:paraId="17867284" w14:textId="77777777" w:rsidR="00BB175D" w:rsidRDefault="00BB175D" w:rsidP="004B4058">
            <w:pPr>
              <w:pStyle w:val="TF-TEXTOQUADRO"/>
            </w:pPr>
            <w:r>
              <w:t>Nunca ouvi falar</w:t>
            </w:r>
          </w:p>
          <w:p w14:paraId="442ECA47" w14:textId="0A83FE42" w:rsidR="00BB175D" w:rsidRDefault="00BB175D" w:rsidP="004B4058">
            <w:pPr>
              <w:pStyle w:val="TF-TEXTOQUADRO"/>
            </w:pPr>
            <w:r>
              <w:t>Conheço, mas nunca tive experiências com Realidade Aumentada</w:t>
            </w:r>
          </w:p>
          <w:p w14:paraId="7F0D72BE" w14:textId="1B2FEB4B" w:rsidR="00BB175D" w:rsidRDefault="00BB175D" w:rsidP="004B4058">
            <w:pPr>
              <w:pStyle w:val="TF-TEXTOQUADRO"/>
            </w:pPr>
            <w:r>
              <w:t>Já tive experiências com Realidade Aumentada</w:t>
            </w:r>
          </w:p>
        </w:tc>
        <w:tc>
          <w:tcPr>
            <w:tcW w:w="1275" w:type="dxa"/>
            <w:shd w:val="clear" w:color="auto" w:fill="auto"/>
          </w:tcPr>
          <w:p w14:paraId="113F9F5C" w14:textId="3C7145C4" w:rsidR="00BB175D" w:rsidRDefault="00BB175D" w:rsidP="004B4058">
            <w:pPr>
              <w:pStyle w:val="TF-TEXTOQUADRO"/>
            </w:pPr>
            <w:r>
              <w:t>8,7%</w:t>
            </w:r>
          </w:p>
          <w:p w14:paraId="63D238E9" w14:textId="77777777" w:rsidR="00BB175D" w:rsidRDefault="00BB175D" w:rsidP="004B4058">
            <w:pPr>
              <w:pStyle w:val="TF-TEXTOQUADRO"/>
            </w:pPr>
            <w:r>
              <w:t>30,4%</w:t>
            </w:r>
          </w:p>
          <w:p w14:paraId="722D8238" w14:textId="77777777" w:rsidR="00BB175D" w:rsidRDefault="00BB175D" w:rsidP="004B4058">
            <w:pPr>
              <w:pStyle w:val="TF-TEXTOQUADRO"/>
            </w:pPr>
          </w:p>
          <w:p w14:paraId="41F7DEBB" w14:textId="627A0A46" w:rsidR="00BB175D" w:rsidRDefault="00BB175D" w:rsidP="004B4058">
            <w:pPr>
              <w:pStyle w:val="TF-TEXTOQUADRO"/>
            </w:pPr>
            <w:r>
              <w:t>60,9%</w:t>
            </w:r>
          </w:p>
        </w:tc>
      </w:tr>
      <w:tr w:rsidR="00BB175D" w14:paraId="74902D58" w14:textId="77777777" w:rsidTr="00BB175D">
        <w:trPr>
          <w:trHeight w:val="462"/>
        </w:trPr>
        <w:tc>
          <w:tcPr>
            <w:tcW w:w="3969" w:type="dxa"/>
            <w:shd w:val="clear" w:color="auto" w:fill="auto"/>
          </w:tcPr>
          <w:p w14:paraId="68A3CEBD" w14:textId="3C04DBFE" w:rsidR="00BB175D" w:rsidRPr="00BB175D" w:rsidRDefault="00BB175D" w:rsidP="004B4058">
            <w:pPr>
              <w:pStyle w:val="TF-TEXTOQUADRO"/>
            </w:pPr>
            <w:r w:rsidRPr="00BB175D">
              <w:t>Indique seu grau de conhecimento sobre Ligações Químicas</w:t>
            </w:r>
            <w:r>
              <w:t xml:space="preserve"> </w:t>
            </w:r>
            <w:r w:rsidRPr="00BB175D">
              <w:t>(regra do octeto, ligações iônicas, metálicas e covalentes e outros assuntos relacionados)</w:t>
            </w:r>
          </w:p>
        </w:tc>
        <w:tc>
          <w:tcPr>
            <w:tcW w:w="4395" w:type="dxa"/>
            <w:shd w:val="clear" w:color="auto" w:fill="auto"/>
          </w:tcPr>
          <w:p w14:paraId="21B45F28" w14:textId="77777777" w:rsidR="00BB175D" w:rsidRDefault="00BB175D" w:rsidP="004B4058">
            <w:pPr>
              <w:pStyle w:val="TF-TEXTOQUADRO"/>
            </w:pPr>
            <w:r>
              <w:t>Nenhum</w:t>
            </w:r>
          </w:p>
          <w:p w14:paraId="3F773ABF" w14:textId="77777777" w:rsidR="00BB175D" w:rsidRDefault="00BB175D" w:rsidP="004B4058">
            <w:pPr>
              <w:pStyle w:val="TF-TEXTOQUADRO"/>
            </w:pPr>
            <w:r>
              <w:t>Conheço poucas coisas</w:t>
            </w:r>
          </w:p>
          <w:p w14:paraId="6F3F172D" w14:textId="79E35603" w:rsidR="00BB175D" w:rsidRDefault="00BB175D" w:rsidP="004B4058">
            <w:pPr>
              <w:pStyle w:val="TF-TEXTOQUADRO"/>
            </w:pPr>
            <w:r>
              <w:t>Conheço bastante sobre o assunto</w:t>
            </w:r>
          </w:p>
        </w:tc>
        <w:tc>
          <w:tcPr>
            <w:tcW w:w="1275" w:type="dxa"/>
            <w:shd w:val="clear" w:color="auto" w:fill="auto"/>
          </w:tcPr>
          <w:p w14:paraId="1B43652C" w14:textId="77777777" w:rsidR="00BB175D" w:rsidRDefault="00BB175D" w:rsidP="004B4058">
            <w:pPr>
              <w:pStyle w:val="TF-TEXTOQUADRO"/>
            </w:pPr>
            <w:r>
              <w:t>17,4%</w:t>
            </w:r>
          </w:p>
          <w:p w14:paraId="7FA94A26" w14:textId="77777777" w:rsidR="00BB175D" w:rsidRDefault="00BB175D" w:rsidP="004B4058">
            <w:pPr>
              <w:pStyle w:val="TF-TEXTOQUADRO"/>
            </w:pPr>
            <w:r>
              <w:t>65,2%</w:t>
            </w:r>
          </w:p>
          <w:p w14:paraId="6269167A" w14:textId="5D9DE4BD" w:rsidR="00BB175D" w:rsidRDefault="00BB175D" w:rsidP="004B4058">
            <w:pPr>
              <w:pStyle w:val="TF-TEXTOQUADRO"/>
            </w:pPr>
            <w:r>
              <w:t>17,4%</w:t>
            </w:r>
          </w:p>
        </w:tc>
      </w:tr>
    </w:tbl>
    <w:p w14:paraId="3E1F3D85" w14:textId="77777777" w:rsidR="00BB175D" w:rsidDel="004F1480" w:rsidRDefault="00BB175D" w:rsidP="00BB175D">
      <w:pPr>
        <w:pStyle w:val="TF-FONTE"/>
        <w:rPr>
          <w:del w:id="204" w:author="Dalton Solano dos Reis" w:date="2024-06-26T08:15:00Z"/>
        </w:rPr>
      </w:pPr>
      <w:r>
        <w:t>Fonte: elaborado pelo autor.</w:t>
      </w:r>
    </w:p>
    <w:p w14:paraId="7F0CFF59" w14:textId="77777777" w:rsidR="00BB175D" w:rsidRPr="00BB175D" w:rsidRDefault="00BB175D">
      <w:pPr>
        <w:pStyle w:val="TF-FONTE"/>
        <w:pPrChange w:id="205" w:author="Dalton Solano dos Reis" w:date="2024-06-26T08:15:00Z">
          <w:pPr>
            <w:pStyle w:val="TF-TEXTO"/>
          </w:pPr>
        </w:pPrChange>
      </w:pPr>
    </w:p>
    <w:p w14:paraId="4D5553F4" w14:textId="1D5B0FC0" w:rsidR="00CF2D48" w:rsidRPr="001C7ED4" w:rsidRDefault="007D22D7" w:rsidP="001C7ED4">
      <w:pPr>
        <w:pStyle w:val="TF-TEXTO"/>
      </w:pPr>
      <w:r w:rsidRPr="001C7ED4">
        <w:t xml:space="preserve">As seções dois, três e quatro do formulário disponibilizado abordavam casos de uso da aplicação. Em cada caso de uso, os usuários foram solicitados a responder se conseguiram </w:t>
      </w:r>
      <w:r w:rsidR="001C7ED4" w:rsidRPr="001C7ED4">
        <w:t>realizá-lo</w:t>
      </w:r>
      <w:r w:rsidRPr="001C7ED4">
        <w:t xml:space="preserve"> e, opcionalmente, puderam deixar uma observação acerca de cada caso de uso delineado. Já a seção cinco do formulário tratou de um questionário de usabilidade. A Figura </w:t>
      </w:r>
      <w:r w:rsidR="009F7071">
        <w:t>26</w:t>
      </w:r>
      <w:r w:rsidRPr="001C7ED4">
        <w:t xml:space="preserve"> demonstra seis, de um total de sete, questionamentos feitos aos usuários e as respostas em percentual de frequência que foram obtidas.</w:t>
      </w:r>
    </w:p>
    <w:p w14:paraId="5D828677" w14:textId="59E43FF6" w:rsidR="00CF2D48" w:rsidRDefault="00CF2D48" w:rsidP="00CF2D48">
      <w:pPr>
        <w:pStyle w:val="TF-LEGENDA"/>
      </w:pPr>
      <w:r>
        <w:t xml:space="preserve">Figura </w:t>
      </w:r>
      <w:r w:rsidR="009F7071">
        <w:t>26</w:t>
      </w:r>
      <w:r>
        <w:t xml:space="preserve"> – Avaliação da aplicação por parte dos usuários</w:t>
      </w:r>
    </w:p>
    <w:p w14:paraId="736D605D" w14:textId="0F062B8C" w:rsidR="00CF2D48" w:rsidRPr="00CF2D48" w:rsidRDefault="00CF2D48" w:rsidP="001C7ED4">
      <w:pPr>
        <w:pStyle w:val="TF-FIGURA"/>
      </w:pPr>
      <w:r>
        <w:rPr>
          <w:noProof/>
        </w:rPr>
        <w:drawing>
          <wp:inline distT="0" distB="0" distL="0" distR="0" wp14:anchorId="6C7E12D8" wp14:editId="79323ADC">
            <wp:extent cx="4174434" cy="3138857"/>
            <wp:effectExtent l="0" t="0" r="0" b="0"/>
            <wp:docPr id="176467454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06400" cy="3162893"/>
                    </a:xfrm>
                    <a:prstGeom prst="rect">
                      <a:avLst/>
                    </a:prstGeom>
                    <a:noFill/>
                    <a:ln>
                      <a:noFill/>
                    </a:ln>
                  </pic:spPr>
                </pic:pic>
              </a:graphicData>
            </a:graphic>
          </wp:inline>
        </w:drawing>
      </w:r>
    </w:p>
    <w:p w14:paraId="4D8B59A2" w14:textId="0AFB84D8" w:rsidR="00CD43CE" w:rsidRDefault="00CF2D48" w:rsidP="00CF2D48">
      <w:pPr>
        <w:pStyle w:val="TF-FONTE"/>
      </w:pPr>
      <w:r>
        <w:t>Fonte: elaborado pelo autor.</w:t>
      </w:r>
    </w:p>
    <w:p w14:paraId="3A8DC373" w14:textId="607AE709" w:rsidR="007D22D7" w:rsidRPr="007D22D7" w:rsidRDefault="007D22D7" w:rsidP="001C7ED4">
      <w:pPr>
        <w:pStyle w:val="TF-TEXTO"/>
      </w:pPr>
      <w:r w:rsidRPr="007D22D7">
        <w:t xml:space="preserve">Por fim, o último questionamento (Figura </w:t>
      </w:r>
      <w:r w:rsidR="009F7071">
        <w:t>27</w:t>
      </w:r>
      <w:r w:rsidRPr="007D22D7">
        <w:t xml:space="preserve">) se tratava de uma pergunta acerca da percepção de qualidade do </w:t>
      </w:r>
      <w:del w:id="206" w:author="Dalton Solano dos Reis" w:date="2024-06-26T08:16:00Z">
        <w:r w:rsidRPr="007D22D7" w:rsidDel="004F1480">
          <w:delText>app</w:delText>
        </w:r>
      </w:del>
      <w:ins w:id="207" w:author="Dalton Solano dos Reis" w:date="2024-06-26T08:16:00Z">
        <w:r w:rsidR="004F1480">
          <w:t>aplicativo</w:t>
        </w:r>
      </w:ins>
      <w:r w:rsidRPr="007D22D7">
        <w:t>.</w:t>
      </w:r>
    </w:p>
    <w:p w14:paraId="1363530C" w14:textId="03A384BD" w:rsidR="00CF2D48" w:rsidRDefault="00CF2D48" w:rsidP="00CF2D48">
      <w:pPr>
        <w:pStyle w:val="TF-LEGENDA"/>
      </w:pPr>
      <w:r>
        <w:lastRenderedPageBreak/>
        <w:t xml:space="preserve">Figura </w:t>
      </w:r>
      <w:r w:rsidR="009F7071">
        <w:t>27</w:t>
      </w:r>
      <w:r>
        <w:t xml:space="preserve"> – Avaliação da aplicação por parte dos usuários</w:t>
      </w:r>
    </w:p>
    <w:p w14:paraId="6CA25BF0" w14:textId="2AAB00B3" w:rsidR="00CF2D48" w:rsidRPr="00CF2D48" w:rsidRDefault="00CF2D48" w:rsidP="001C7ED4">
      <w:pPr>
        <w:pStyle w:val="TF-FIGURA"/>
      </w:pPr>
      <w:r>
        <w:rPr>
          <w:noProof/>
        </w:rPr>
        <w:drawing>
          <wp:inline distT="0" distB="0" distL="0" distR="0" wp14:anchorId="261D8A64" wp14:editId="744FC696">
            <wp:extent cx="1908313" cy="997810"/>
            <wp:effectExtent l="0" t="0" r="0" b="0"/>
            <wp:docPr id="124837113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6163" cy="1069888"/>
                    </a:xfrm>
                    <a:prstGeom prst="rect">
                      <a:avLst/>
                    </a:prstGeom>
                    <a:noFill/>
                    <a:ln>
                      <a:noFill/>
                    </a:ln>
                  </pic:spPr>
                </pic:pic>
              </a:graphicData>
            </a:graphic>
          </wp:inline>
        </w:drawing>
      </w:r>
    </w:p>
    <w:p w14:paraId="2A3D794D" w14:textId="48390BA0" w:rsidR="00CF2D48" w:rsidRDefault="00CF2D48" w:rsidP="00CF2D48">
      <w:pPr>
        <w:pStyle w:val="TF-FONTE"/>
      </w:pPr>
      <w:r>
        <w:t>Fonte: elaborado pelo autor.</w:t>
      </w:r>
    </w:p>
    <w:p w14:paraId="75FA7397" w14:textId="3620CBAC" w:rsidR="00CD43CE" w:rsidRDefault="00CD43CE" w:rsidP="00CD43CE">
      <w:pPr>
        <w:pStyle w:val="Ttulo2"/>
      </w:pPr>
      <w:r>
        <w:t>comparação com os correlatos</w:t>
      </w:r>
    </w:p>
    <w:p w14:paraId="24B940A4" w14:textId="27B7BA42" w:rsidR="00CD43CE" w:rsidRDefault="00CD43CE" w:rsidP="00CD43CE">
      <w:pPr>
        <w:pStyle w:val="TF-TEXTO"/>
      </w:pPr>
      <w:r>
        <w:t xml:space="preserve"> </w:t>
      </w:r>
      <w:r w:rsidR="009B56E3">
        <w:t xml:space="preserve">O Quadro </w:t>
      </w:r>
      <w:r w:rsidR="00514381">
        <w:t>7</w:t>
      </w:r>
      <w:r w:rsidR="009B56E3">
        <w:t xml:space="preserve"> apresenta um comparativo entre os trabalhos correlatos.</w:t>
      </w:r>
      <w:r w:rsidR="00020642">
        <w:t xml:space="preserve"> Nota-se que os três correlatos apresentados são ferramentas para fins educacionais que fazem uso de Realidade Virtual. </w:t>
      </w:r>
      <w:proofErr w:type="spellStart"/>
      <w:r w:rsidR="00020642">
        <w:t>Rovigo</w:t>
      </w:r>
      <w:proofErr w:type="spellEnd"/>
      <w:r w:rsidR="00020642">
        <w:t xml:space="preserve"> (2021) tem como objetivo principal abordar conteúdos sobre geometria molecular e o fenômeno óptico chamado de anamorfose. Lima </w:t>
      </w:r>
      <w:r w:rsidR="00020642" w:rsidRPr="00020642">
        <w:rPr>
          <w:i/>
          <w:iCs/>
        </w:rPr>
        <w:t>et al.</w:t>
      </w:r>
      <w:r w:rsidR="00020642">
        <w:t xml:space="preserve"> (2023) apoiam através de um aplicativo em forma de jogo a alfabetização para alunos do ensino fundamental. Já o</w:t>
      </w:r>
      <w:r w:rsidR="00076E9B">
        <w:t xml:space="preserve"> </w:t>
      </w:r>
      <w:r w:rsidR="00020642">
        <w:t xml:space="preserve">Merge EDU (2019a) tem um leque mais amplo de assuntos abordados como física, biologia, geografia, química e outras ciências </w:t>
      </w:r>
      <w:r w:rsidR="00BB175D">
        <w:t>e</w:t>
      </w:r>
      <w:r w:rsidR="00020642">
        <w:t xml:space="preserve"> uma metodologia mais independente em que o usuário consegue bastante contexto sobre o assunto tratado diretamente no aplicativo.</w:t>
      </w:r>
    </w:p>
    <w:p w14:paraId="4C41197F" w14:textId="3D3ED413" w:rsidR="00557508" w:rsidRPr="00557508" w:rsidRDefault="00557508" w:rsidP="00CD43CE">
      <w:pPr>
        <w:pStyle w:val="TF-TEXTO"/>
      </w:pPr>
      <w:r>
        <w:t xml:space="preserve">Os trabalhos apresentados estão disponíveis em diferentes plataformas. </w:t>
      </w:r>
      <w:proofErr w:type="spellStart"/>
      <w:r>
        <w:t>Rovigo</w:t>
      </w:r>
      <w:proofErr w:type="spellEnd"/>
      <w:r>
        <w:t xml:space="preserve"> (2021) faz uso de um Head-</w:t>
      </w:r>
      <w:proofErr w:type="spellStart"/>
      <w:del w:id="208" w:author="Dalton Solano dos Reis" w:date="2024-06-26T08:17:00Z">
        <w:r w:rsidDel="004F1480">
          <w:delText xml:space="preserve">mounted </w:delText>
        </w:r>
      </w:del>
      <w:ins w:id="209" w:author="Dalton Solano dos Reis" w:date="2024-06-26T08:17:00Z">
        <w:r w:rsidR="004F1480">
          <w:t>Mounted</w:t>
        </w:r>
        <w:proofErr w:type="spellEnd"/>
        <w:r w:rsidR="004F1480">
          <w:t xml:space="preserve"> </w:t>
        </w:r>
      </w:ins>
      <w:r>
        <w:t xml:space="preserve">Display, para efeitos de Realidade Virtual Imersiva, rodando </w:t>
      </w:r>
      <w:del w:id="210" w:author="Dalton Solano dos Reis" w:date="2024-06-26T08:18:00Z">
        <w:r w:rsidDel="004F1480">
          <w:delText>em sistemas operacionais Windows ou MacOS</w:delText>
        </w:r>
      </w:del>
      <w:ins w:id="211" w:author="Dalton Solano dos Reis" w:date="2024-06-26T08:18:00Z">
        <w:r w:rsidR="004F1480">
          <w:t>no Meta Quest 2</w:t>
        </w:r>
      </w:ins>
      <w:r>
        <w:t xml:space="preserve">. Lima </w:t>
      </w:r>
      <w:r w:rsidRPr="00557508">
        <w:rPr>
          <w:i/>
          <w:iCs/>
        </w:rPr>
        <w:t>et al.</w:t>
      </w:r>
      <w:r>
        <w:t xml:space="preserve"> </w:t>
      </w:r>
      <w:ins w:id="212" w:author="Dalton Solano dos Reis" w:date="2024-06-26T08:18:00Z">
        <w:r w:rsidR="004F1480">
          <w:t xml:space="preserve">(2023) </w:t>
        </w:r>
      </w:ins>
      <w:r>
        <w:t xml:space="preserve">roda em dispositivos móveis Android. Para fazer a sua instalação, é necessário acessar um </w:t>
      </w:r>
      <w:r w:rsidRPr="001C7ED4">
        <w:t>Google Drive</w:t>
      </w:r>
      <w:r>
        <w:rPr>
          <w:i/>
          <w:iCs/>
        </w:rPr>
        <w:t xml:space="preserve"> </w:t>
      </w:r>
      <w:r>
        <w:t xml:space="preserve">através do link disponibilizado via </w:t>
      </w:r>
      <w:proofErr w:type="spellStart"/>
      <w:r>
        <w:t>QRCode</w:t>
      </w:r>
      <w:proofErr w:type="spellEnd"/>
      <w:r>
        <w:t xml:space="preserve"> do tabuleiro </w:t>
      </w:r>
      <w:proofErr w:type="spellStart"/>
      <w:r>
        <w:t>Alfabetiz-AR</w:t>
      </w:r>
      <w:proofErr w:type="spellEnd"/>
      <w:r>
        <w:t>. Neste mesmo link encontram-se os arquivos para impressão do tabuleiro e marcadores. Merge EDU (2019a) está disponível tanto para Android quanto para iOS através das suas respectivas lojas de aplicativos. Apesar de ter um leque mais amplo de assuntos abordados, Merge EDU (2019) em contrapartida possui exercício</w:t>
      </w:r>
      <w:r w:rsidR="001C7ED4">
        <w:t>s</w:t>
      </w:r>
      <w:r>
        <w:t xml:space="preserve"> relativamente mais simples que os outros correlatos e em relação ao presente trabalho.</w:t>
      </w:r>
    </w:p>
    <w:p w14:paraId="6581A90F" w14:textId="67FC658A" w:rsidR="00354FA3" w:rsidRDefault="00354FA3" w:rsidP="00354FA3">
      <w:pPr>
        <w:pStyle w:val="TF-LEGENDA"/>
      </w:pPr>
      <w:r>
        <w:t xml:space="preserve">Quadro </w:t>
      </w:r>
      <w:r w:rsidR="00514381">
        <w:t>7</w:t>
      </w:r>
      <w:r>
        <w:t xml:space="preserve"> – Comparativo com os correlatos</w:t>
      </w:r>
    </w:p>
    <w:tbl>
      <w:tblPr>
        <w:tblW w:w="97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213" w:author="Dalton Solano dos Reis" w:date="2024-06-26T08:21:00Z">
          <w:tblPr>
            <w:tblW w:w="97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2977"/>
        <w:gridCol w:w="1843"/>
        <w:gridCol w:w="1701"/>
        <w:gridCol w:w="1830"/>
        <w:gridCol w:w="1396"/>
        <w:tblGridChange w:id="214">
          <w:tblGrid>
            <w:gridCol w:w="2977"/>
            <w:gridCol w:w="142"/>
            <w:gridCol w:w="1701"/>
            <w:gridCol w:w="137"/>
            <w:gridCol w:w="1564"/>
            <w:gridCol w:w="101"/>
            <w:gridCol w:w="1729"/>
            <w:gridCol w:w="1396"/>
          </w:tblGrid>
        </w:tblGridChange>
      </w:tblGrid>
      <w:tr w:rsidR="006C4456" w:rsidRPr="002E7B73" w14:paraId="4C419915" w14:textId="440943D4" w:rsidTr="004F1480">
        <w:trPr>
          <w:trHeight w:val="567"/>
          <w:trPrChange w:id="215" w:author="Dalton Solano dos Reis" w:date="2024-06-26T08:21:00Z">
            <w:trPr>
              <w:trHeight w:val="567"/>
            </w:trPr>
          </w:trPrChange>
        </w:trPr>
        <w:tc>
          <w:tcPr>
            <w:tcW w:w="2977" w:type="dxa"/>
            <w:tcBorders>
              <w:tl2br w:val="single" w:sz="4" w:space="0" w:color="auto"/>
            </w:tcBorders>
            <w:shd w:val="clear" w:color="auto" w:fill="A6A6A6"/>
            <w:tcPrChange w:id="216" w:author="Dalton Solano dos Reis" w:date="2024-06-26T08:21:00Z">
              <w:tcPr>
                <w:tcW w:w="3119" w:type="dxa"/>
                <w:gridSpan w:val="2"/>
                <w:tcBorders>
                  <w:tl2br w:val="single" w:sz="4" w:space="0" w:color="auto"/>
                </w:tcBorders>
                <w:shd w:val="clear" w:color="auto" w:fill="A6A6A6"/>
              </w:tcPr>
            </w:tcPrChange>
          </w:tcPr>
          <w:p w14:paraId="7D7E4C9C" w14:textId="6223EB6B" w:rsidR="006C4456" w:rsidRPr="004F1480" w:rsidRDefault="002A5486" w:rsidP="004B4058">
            <w:pPr>
              <w:pStyle w:val="TF-TEXTOQUADRO"/>
              <w:rPr>
                <w:sz w:val="18"/>
                <w:szCs w:val="18"/>
                <w:rPrChange w:id="217" w:author="Dalton Solano dos Reis" w:date="2024-06-26T08:21:00Z">
                  <w:rPr/>
                </w:rPrChange>
              </w:rPr>
            </w:pPr>
            <w:r>
              <w:rPr>
                <w:noProof/>
              </w:rPr>
              <w:pict w14:anchorId="68260F58">
                <v:shapetype id="_x0000_t202" coordsize="21600,21600" o:spt="202" path="m,l,21600r21600,l21600,xe">
                  <v:stroke joinstyle="miter"/>
                  <v:path gradientshapeok="t" o:connecttype="rect"/>
                </v:shapetype>
                <v:shape id="Caixa de Texto 1" o:spid="_x0000_s2051" type="#_x0000_t202" style="position:absolute;margin-left:-5.05pt;margin-top:21.5pt;width:79.5pt;height:30.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hUR+AEAAM8DAAAOAAAAZHJzL2Uyb0RvYy54bWysU8tu2zAQvBfoPxC815Jd27UFy0GaNEWB&#13;&#10;9AGk/QCaoiyiJJdd0pbSr8+SchyjvRXVgeBqydmd2eHmarCGHRUGDa7m00nJmXISGu32Nf/x/e7N&#13;&#10;irMQhWuEAadq/qgCv9q+frXpfaVm0IFpFDICcaHqfc27GH1VFEF2yoowAa8cJVtAKyKFuC8aFD2h&#13;&#10;W1PMynJZ9ICNR5AqBPp7Oyb5NuO3rZLxa9sGFZmpOfUW84p53aW12G5EtUfhOy1PbYh/6MIK7ajo&#13;&#10;GepWRMEOqP+CsloiBGjjRIItoG21VJkDsZmWf7B56IRXmQuJE/xZpvD/YOWX44P/hiwO72GgAWYS&#13;&#10;wd+D/BmYg5tOuL26RoS+U6KhwtMkWdH7UJ2uJqlDFRLIrv8MDQ1ZHCJkoKFFm1QhnozQaQCPZ9HV&#13;&#10;EJlMJctyvVxQSlLu7WpZrvJUClE93/YY4kcFlqVNzZGGmtHF8T7E1I2ono+kYg7utDF5sMaxvubr&#13;&#10;xWyRL1xkrI7kO6NtzVdl+kYnJJIfXJMvR6HNuKcCxp1YJ6Ij5TjsBjqY2O+geST+CKO/6D3QpgP8&#13;&#10;zVlP3qp5+HUQqDgznxxpuJ7O58mMOZgv3s0owMvM7jIjnCSomsuInI3BTcwWHtlek9qtzkK89HLq&#13;&#10;llyT9Tk5PNnyMs6nXt7h9gkAAP//AwBQSwMEFAAGAAgAAAAhAMBi+JzkAAAADwEAAA8AAABkcnMv&#13;&#10;ZG93bnJldi54bWxMj8FuwjAMhu+T9g6RJ3GZICkg1pWmaBpCmhA7jO0B0iY0FY1TNaGUt585bRfL&#13;&#10;ln///r98M7qWDaYPjUcJyUwAM1h53WAt4ed7N02BhahQq9ajkXAzATbF40OuMu2v+GWGY6wZmWDI&#13;&#10;lAQbY5dxHiprnAoz3xmk3cn3TkUa+5rrXl3J3LV8LsSKO9UgfbCqM+/WVOfjxUl4tp34PJw+yp1e&#13;&#10;Vfa8D+rFDXspJ0/jdk3lbQ0smjH+XcCdgfJDQcFKf0EdWCthmoiEpBKWCwK7C5bpK7CSGrFIgRc5&#13;&#10;/89R/AIAAP//AwBQSwECLQAUAAYACAAAACEAtoM4kv4AAADhAQAAEwAAAAAAAAAAAAAAAAAAAAAA&#13;&#10;W0NvbnRlbnRfVHlwZXNdLnhtbFBLAQItABQABgAIAAAAIQA4/SH/1gAAAJQBAAALAAAAAAAAAAAA&#13;&#10;AAAAAC8BAABfcmVscy8ucmVsc1BLAQItABQABgAIAAAAIQAH8hUR+AEAAM8DAAAOAAAAAAAAAAAA&#13;&#10;AAAAAC4CAABkcnMvZTJvRG9jLnhtbFBLAQItABQABgAIAAAAIQDAYvic5AAAAA8BAAAPAAAAAAAA&#13;&#10;AAAAAAAAAFIEAABkcnMvZG93bnJldi54bWxQSwUGAAAAAAQABADzAAAAYwUAAAAA&#13;&#10;" filled="f" stroked="f">
                  <v:textbox>
                    <w:txbxContent>
                      <w:p w14:paraId="43DADDAE" w14:textId="77777777" w:rsidR="006C4456" w:rsidRPr="004F1480" w:rsidRDefault="006C4456" w:rsidP="006C4456">
                        <w:pPr>
                          <w:pStyle w:val="TF-TEXTO"/>
                          <w:ind w:firstLine="0"/>
                          <w:rPr>
                            <w:sz w:val="18"/>
                            <w:szCs w:val="18"/>
                            <w:rPrChange w:id="218" w:author="Dalton Solano dos Reis" w:date="2024-06-26T08:21:00Z">
                              <w:rPr/>
                            </w:rPrChange>
                          </w:rPr>
                        </w:pPr>
                        <w:r w:rsidRPr="004F1480">
                          <w:rPr>
                            <w:sz w:val="18"/>
                            <w:szCs w:val="18"/>
                            <w:rPrChange w:id="219" w:author="Dalton Solano dos Reis" w:date="2024-06-26T08:21:00Z">
                              <w:rPr/>
                            </w:rPrChange>
                          </w:rPr>
                          <w:t>Características</w:t>
                        </w:r>
                      </w:p>
                    </w:txbxContent>
                  </v:textbox>
                  <w10:wrap type="square"/>
                </v:shape>
              </w:pict>
            </w:r>
            <w:r>
              <w:rPr>
                <w:noProof/>
              </w:rPr>
              <w:pict w14:anchorId="725EA51D">
                <v:shape id="_x0000_s2050" type="#_x0000_t202" alt="" style="position:absolute;margin-left:96.2pt;margin-top:4.2pt;width:104.55pt;height:23.5pt;z-index:251663360;visibility:visible;mso-wrap-style:square;mso-wrap-edited:f;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v:textbox>
                    <w:txbxContent>
                      <w:p w14:paraId="67F41877" w14:textId="77777777" w:rsidR="006C4456" w:rsidRPr="004F1480" w:rsidRDefault="006C4456" w:rsidP="006C4456">
                        <w:pPr>
                          <w:pStyle w:val="TF-TEXTOQUADRO"/>
                          <w:jc w:val="center"/>
                          <w:rPr>
                            <w:sz w:val="18"/>
                            <w:szCs w:val="18"/>
                            <w:rPrChange w:id="220" w:author="Dalton Solano dos Reis" w:date="2024-06-26T08:21:00Z">
                              <w:rPr/>
                            </w:rPrChange>
                          </w:rPr>
                        </w:pPr>
                        <w:r w:rsidRPr="004F1480">
                          <w:rPr>
                            <w:sz w:val="18"/>
                            <w:szCs w:val="18"/>
                            <w:rPrChange w:id="221" w:author="Dalton Solano dos Reis" w:date="2024-06-26T08:21:00Z">
                              <w:rPr/>
                            </w:rPrChange>
                          </w:rPr>
                          <w:t>Trabalhos Correlatos</w:t>
                        </w:r>
                      </w:p>
                    </w:txbxContent>
                  </v:textbox>
                  <w10:wrap type="square"/>
                </v:shape>
              </w:pict>
            </w:r>
          </w:p>
        </w:tc>
        <w:tc>
          <w:tcPr>
            <w:tcW w:w="1843" w:type="dxa"/>
            <w:shd w:val="clear" w:color="auto" w:fill="A6A6A6"/>
            <w:vAlign w:val="center"/>
            <w:tcPrChange w:id="222" w:author="Dalton Solano dos Reis" w:date="2024-06-26T08:21:00Z">
              <w:tcPr>
                <w:tcW w:w="1838" w:type="dxa"/>
                <w:gridSpan w:val="2"/>
                <w:shd w:val="clear" w:color="auto" w:fill="A6A6A6"/>
                <w:vAlign w:val="center"/>
              </w:tcPr>
            </w:tcPrChange>
          </w:tcPr>
          <w:p w14:paraId="714DE8B7" w14:textId="77777777" w:rsidR="006C4456" w:rsidRPr="004F1480" w:rsidRDefault="006C4456" w:rsidP="004B4058">
            <w:pPr>
              <w:pStyle w:val="TF-TEXTOQUADRO"/>
              <w:jc w:val="center"/>
              <w:rPr>
                <w:sz w:val="18"/>
                <w:szCs w:val="18"/>
                <w:rPrChange w:id="223" w:author="Dalton Solano dos Reis" w:date="2024-06-26T08:21:00Z">
                  <w:rPr/>
                </w:rPrChange>
              </w:rPr>
            </w:pPr>
            <w:r w:rsidRPr="004F1480">
              <w:rPr>
                <w:sz w:val="18"/>
                <w:szCs w:val="18"/>
                <w:rPrChange w:id="224" w:author="Dalton Solano dos Reis" w:date="2024-06-26T08:21:00Z">
                  <w:rPr/>
                </w:rPrChange>
              </w:rPr>
              <w:t>RVI-</w:t>
            </w:r>
            <w:proofErr w:type="spellStart"/>
            <w:r w:rsidRPr="004F1480">
              <w:rPr>
                <w:sz w:val="18"/>
                <w:szCs w:val="18"/>
                <w:rPrChange w:id="225" w:author="Dalton Solano dos Reis" w:date="2024-06-26T08:21:00Z">
                  <w:rPr/>
                </w:rPrChange>
              </w:rPr>
              <w:t>Molecules</w:t>
            </w:r>
            <w:proofErr w:type="spellEnd"/>
            <w:r w:rsidRPr="004F1480">
              <w:rPr>
                <w:sz w:val="18"/>
                <w:szCs w:val="18"/>
                <w:rPrChange w:id="226" w:author="Dalton Solano dos Reis" w:date="2024-06-26T08:21:00Z">
                  <w:rPr/>
                </w:rPrChange>
              </w:rPr>
              <w:t xml:space="preserve"> – </w:t>
            </w:r>
            <w:proofErr w:type="spellStart"/>
            <w:r w:rsidRPr="004F1480">
              <w:rPr>
                <w:sz w:val="18"/>
                <w:szCs w:val="18"/>
                <w:rPrChange w:id="227" w:author="Dalton Solano dos Reis" w:date="2024-06-26T08:21:00Z">
                  <w:rPr/>
                </w:rPrChange>
              </w:rPr>
              <w:t>Rovigo</w:t>
            </w:r>
            <w:proofErr w:type="spellEnd"/>
            <w:r w:rsidRPr="004F1480">
              <w:rPr>
                <w:sz w:val="18"/>
                <w:szCs w:val="18"/>
                <w:rPrChange w:id="228" w:author="Dalton Solano dos Reis" w:date="2024-06-26T08:21:00Z">
                  <w:rPr/>
                </w:rPrChange>
              </w:rPr>
              <w:t xml:space="preserve"> (2021)</w:t>
            </w:r>
          </w:p>
        </w:tc>
        <w:tc>
          <w:tcPr>
            <w:tcW w:w="1701" w:type="dxa"/>
            <w:shd w:val="clear" w:color="auto" w:fill="A6A6A6"/>
            <w:vAlign w:val="center"/>
            <w:tcPrChange w:id="229" w:author="Dalton Solano dos Reis" w:date="2024-06-26T08:21:00Z">
              <w:tcPr>
                <w:tcW w:w="1665" w:type="dxa"/>
                <w:gridSpan w:val="2"/>
                <w:shd w:val="clear" w:color="auto" w:fill="A6A6A6"/>
                <w:vAlign w:val="center"/>
              </w:tcPr>
            </w:tcPrChange>
          </w:tcPr>
          <w:p w14:paraId="54E5B1FC" w14:textId="3F32B5EB" w:rsidR="006C4456" w:rsidRPr="004F1480" w:rsidRDefault="006C4456" w:rsidP="004B4058">
            <w:pPr>
              <w:pStyle w:val="TF-TEXTOQUADRO"/>
              <w:jc w:val="center"/>
              <w:rPr>
                <w:sz w:val="18"/>
                <w:szCs w:val="18"/>
                <w:rPrChange w:id="230" w:author="Dalton Solano dos Reis" w:date="2024-06-26T08:21:00Z">
                  <w:rPr/>
                </w:rPrChange>
              </w:rPr>
            </w:pPr>
            <w:r w:rsidRPr="004F1480">
              <w:rPr>
                <w:sz w:val="18"/>
                <w:szCs w:val="18"/>
                <w:rPrChange w:id="231" w:author="Dalton Solano dos Reis" w:date="2024-06-26T08:21:00Z">
                  <w:rPr/>
                </w:rPrChange>
              </w:rPr>
              <w:t xml:space="preserve">Lima </w:t>
            </w:r>
            <w:r w:rsidRPr="004F1480">
              <w:rPr>
                <w:i/>
                <w:iCs/>
                <w:sz w:val="18"/>
                <w:szCs w:val="18"/>
                <w:rPrChange w:id="232" w:author="Dalton Solano dos Reis" w:date="2024-06-26T08:21:00Z">
                  <w:rPr/>
                </w:rPrChange>
              </w:rPr>
              <w:t>et al.</w:t>
            </w:r>
            <w:r w:rsidRPr="004F1480">
              <w:rPr>
                <w:sz w:val="18"/>
                <w:szCs w:val="18"/>
                <w:rPrChange w:id="233" w:author="Dalton Solano dos Reis" w:date="2024-06-26T08:21:00Z">
                  <w:rPr/>
                </w:rPrChange>
              </w:rPr>
              <w:t xml:space="preserve"> (2023)</w:t>
            </w:r>
          </w:p>
        </w:tc>
        <w:tc>
          <w:tcPr>
            <w:tcW w:w="1830" w:type="dxa"/>
            <w:shd w:val="clear" w:color="auto" w:fill="A6A6A6"/>
            <w:vAlign w:val="center"/>
            <w:tcPrChange w:id="234" w:author="Dalton Solano dos Reis" w:date="2024-06-26T08:21:00Z">
              <w:tcPr>
                <w:tcW w:w="1729" w:type="dxa"/>
                <w:shd w:val="clear" w:color="auto" w:fill="A6A6A6"/>
                <w:vAlign w:val="center"/>
              </w:tcPr>
            </w:tcPrChange>
          </w:tcPr>
          <w:p w14:paraId="0AE9F3FB" w14:textId="090A06E5" w:rsidR="006C4456" w:rsidRPr="004F1480" w:rsidRDefault="006C4456" w:rsidP="005E2FC4">
            <w:pPr>
              <w:pStyle w:val="TF-TEXTOQUADRO"/>
              <w:jc w:val="center"/>
              <w:rPr>
                <w:sz w:val="18"/>
                <w:szCs w:val="18"/>
                <w:lang w:val="en-US"/>
                <w:rPrChange w:id="235" w:author="Dalton Solano dos Reis" w:date="2024-06-26T08:21:00Z">
                  <w:rPr>
                    <w:lang w:val="en-US"/>
                  </w:rPr>
                </w:rPrChange>
              </w:rPr>
            </w:pPr>
            <w:r w:rsidRPr="004F1480">
              <w:rPr>
                <w:sz w:val="18"/>
                <w:szCs w:val="18"/>
                <w:rPrChange w:id="236" w:author="Dalton Solano dos Reis" w:date="2024-06-26T08:21:00Z">
                  <w:rPr/>
                </w:rPrChange>
              </w:rPr>
              <w:t>Merge Explorer – Merge EDU (2019a)</w:t>
            </w:r>
          </w:p>
        </w:tc>
        <w:tc>
          <w:tcPr>
            <w:tcW w:w="1396" w:type="dxa"/>
            <w:shd w:val="clear" w:color="auto" w:fill="A6A6A6"/>
            <w:vAlign w:val="center"/>
            <w:tcPrChange w:id="237" w:author="Dalton Solano dos Reis" w:date="2024-06-26T08:21:00Z">
              <w:tcPr>
                <w:tcW w:w="1396" w:type="dxa"/>
                <w:shd w:val="clear" w:color="auto" w:fill="A6A6A6"/>
                <w:vAlign w:val="center"/>
              </w:tcPr>
            </w:tcPrChange>
          </w:tcPr>
          <w:p w14:paraId="327BE825" w14:textId="357A4E45" w:rsidR="006C4456" w:rsidRPr="004F1480" w:rsidRDefault="006C4456" w:rsidP="005E2FC4">
            <w:pPr>
              <w:pStyle w:val="TF-TEXTOQUADRO"/>
              <w:jc w:val="center"/>
              <w:rPr>
                <w:sz w:val="18"/>
                <w:szCs w:val="18"/>
                <w:lang w:val="en-US"/>
                <w:rPrChange w:id="238" w:author="Dalton Solano dos Reis" w:date="2024-06-26T08:21:00Z">
                  <w:rPr>
                    <w:lang w:val="en-US"/>
                  </w:rPr>
                </w:rPrChange>
              </w:rPr>
            </w:pPr>
            <w:proofErr w:type="spellStart"/>
            <w:r w:rsidRPr="004F1480">
              <w:rPr>
                <w:sz w:val="18"/>
                <w:szCs w:val="18"/>
                <w:rPrChange w:id="239" w:author="Dalton Solano dos Reis" w:date="2024-06-26T08:21:00Z">
                  <w:rPr/>
                </w:rPrChange>
              </w:rPr>
              <w:t>QuimicaRA</w:t>
            </w:r>
            <w:proofErr w:type="spellEnd"/>
          </w:p>
        </w:tc>
      </w:tr>
      <w:tr w:rsidR="006C4456" w14:paraId="7EEA6FAE" w14:textId="56859BE5" w:rsidTr="004F1480">
        <w:trPr>
          <w:trHeight w:val="113"/>
          <w:trPrChange w:id="240" w:author="Dalton Solano dos Reis" w:date="2024-06-26T08:21:00Z">
            <w:trPr>
              <w:trHeight w:val="462"/>
            </w:trPr>
          </w:trPrChange>
        </w:trPr>
        <w:tc>
          <w:tcPr>
            <w:tcW w:w="2977" w:type="dxa"/>
            <w:shd w:val="clear" w:color="auto" w:fill="auto"/>
            <w:tcPrChange w:id="241" w:author="Dalton Solano dos Reis" w:date="2024-06-26T08:21:00Z">
              <w:tcPr>
                <w:tcW w:w="3119" w:type="dxa"/>
                <w:gridSpan w:val="2"/>
                <w:shd w:val="clear" w:color="auto" w:fill="auto"/>
              </w:tcPr>
            </w:tcPrChange>
          </w:tcPr>
          <w:p w14:paraId="0B9A9D9D" w14:textId="6682D54B" w:rsidR="006C4456" w:rsidRPr="004F1480" w:rsidRDefault="006C4456" w:rsidP="006C4456">
            <w:pPr>
              <w:pStyle w:val="TF-TEXTOQUADRO"/>
              <w:rPr>
                <w:sz w:val="16"/>
                <w:szCs w:val="16"/>
                <w:rPrChange w:id="242" w:author="Dalton Solano dos Reis" w:date="2024-06-26T08:19:00Z">
                  <w:rPr/>
                </w:rPrChange>
              </w:rPr>
            </w:pPr>
            <w:r w:rsidRPr="004F1480">
              <w:rPr>
                <w:sz w:val="16"/>
                <w:szCs w:val="16"/>
                <w:rPrChange w:id="243" w:author="Dalton Solano dos Reis" w:date="2024-06-26T08:19:00Z">
                  <w:rPr/>
                </w:rPrChange>
              </w:rPr>
              <w:t>Conteúdo</w:t>
            </w:r>
          </w:p>
        </w:tc>
        <w:tc>
          <w:tcPr>
            <w:tcW w:w="1843" w:type="dxa"/>
            <w:shd w:val="clear" w:color="auto" w:fill="auto"/>
            <w:tcPrChange w:id="244" w:author="Dalton Solano dos Reis" w:date="2024-06-26T08:21:00Z">
              <w:tcPr>
                <w:tcW w:w="1838" w:type="dxa"/>
                <w:gridSpan w:val="2"/>
                <w:shd w:val="clear" w:color="auto" w:fill="auto"/>
              </w:tcPr>
            </w:tcPrChange>
          </w:tcPr>
          <w:p w14:paraId="459D417D" w14:textId="0A3C7BBB" w:rsidR="006C4456" w:rsidRPr="004F1480" w:rsidRDefault="006C4456" w:rsidP="006C4456">
            <w:pPr>
              <w:pStyle w:val="TF-TEXTOQUADRO"/>
              <w:rPr>
                <w:sz w:val="16"/>
                <w:szCs w:val="16"/>
                <w:rPrChange w:id="245" w:author="Dalton Solano dos Reis" w:date="2024-06-26T08:19:00Z">
                  <w:rPr/>
                </w:rPrChange>
              </w:rPr>
            </w:pPr>
            <w:r w:rsidRPr="004F1480">
              <w:rPr>
                <w:sz w:val="16"/>
                <w:szCs w:val="16"/>
                <w:rPrChange w:id="246" w:author="Dalton Solano dos Reis" w:date="2024-06-26T08:19:00Z">
                  <w:rPr/>
                </w:rPrChange>
              </w:rPr>
              <w:t>Química</w:t>
            </w:r>
          </w:p>
        </w:tc>
        <w:tc>
          <w:tcPr>
            <w:tcW w:w="1701" w:type="dxa"/>
            <w:shd w:val="clear" w:color="auto" w:fill="auto"/>
            <w:tcPrChange w:id="247" w:author="Dalton Solano dos Reis" w:date="2024-06-26T08:21:00Z">
              <w:tcPr>
                <w:tcW w:w="1665" w:type="dxa"/>
                <w:gridSpan w:val="2"/>
                <w:shd w:val="clear" w:color="auto" w:fill="auto"/>
              </w:tcPr>
            </w:tcPrChange>
          </w:tcPr>
          <w:p w14:paraId="3CE62DC1" w14:textId="78E01EDE" w:rsidR="006C4456" w:rsidRPr="004F1480" w:rsidRDefault="006C4456" w:rsidP="006C4456">
            <w:pPr>
              <w:pStyle w:val="TF-TEXTOQUADRO"/>
              <w:rPr>
                <w:sz w:val="16"/>
                <w:szCs w:val="16"/>
                <w:rPrChange w:id="248" w:author="Dalton Solano dos Reis" w:date="2024-06-26T08:19:00Z">
                  <w:rPr/>
                </w:rPrChange>
              </w:rPr>
            </w:pPr>
            <w:r w:rsidRPr="004F1480">
              <w:rPr>
                <w:sz w:val="16"/>
                <w:szCs w:val="16"/>
                <w:rPrChange w:id="249" w:author="Dalton Solano dos Reis" w:date="2024-06-26T08:19:00Z">
                  <w:rPr/>
                </w:rPrChange>
              </w:rPr>
              <w:t>Alfabetização</w:t>
            </w:r>
          </w:p>
        </w:tc>
        <w:tc>
          <w:tcPr>
            <w:tcW w:w="1830" w:type="dxa"/>
            <w:tcPrChange w:id="250" w:author="Dalton Solano dos Reis" w:date="2024-06-26T08:21:00Z">
              <w:tcPr>
                <w:tcW w:w="1729" w:type="dxa"/>
              </w:tcPr>
            </w:tcPrChange>
          </w:tcPr>
          <w:p w14:paraId="65761AAE" w14:textId="165D5F89" w:rsidR="006C4456" w:rsidRPr="004F1480" w:rsidRDefault="006C4456" w:rsidP="006C4456">
            <w:pPr>
              <w:pStyle w:val="TF-TEXTOQUADRO"/>
              <w:rPr>
                <w:sz w:val="16"/>
                <w:szCs w:val="16"/>
                <w:rPrChange w:id="251" w:author="Dalton Solano dos Reis" w:date="2024-06-26T08:19:00Z">
                  <w:rPr/>
                </w:rPrChange>
              </w:rPr>
            </w:pPr>
            <w:r w:rsidRPr="004F1480">
              <w:rPr>
                <w:sz w:val="16"/>
                <w:szCs w:val="16"/>
                <w:rPrChange w:id="252" w:author="Dalton Solano dos Reis" w:date="2024-06-26T08:19:00Z">
                  <w:rPr/>
                </w:rPrChange>
              </w:rPr>
              <w:t>Ciências</w:t>
            </w:r>
          </w:p>
        </w:tc>
        <w:tc>
          <w:tcPr>
            <w:tcW w:w="1396" w:type="dxa"/>
            <w:tcPrChange w:id="253" w:author="Dalton Solano dos Reis" w:date="2024-06-26T08:21:00Z">
              <w:tcPr>
                <w:tcW w:w="1396" w:type="dxa"/>
              </w:tcPr>
            </w:tcPrChange>
          </w:tcPr>
          <w:p w14:paraId="5EBA92D5" w14:textId="1726C777" w:rsidR="006C4456" w:rsidRPr="004F1480" w:rsidRDefault="006C4456" w:rsidP="006C4456">
            <w:pPr>
              <w:pStyle w:val="TF-TEXTOQUADRO"/>
              <w:rPr>
                <w:sz w:val="16"/>
                <w:szCs w:val="16"/>
                <w:rPrChange w:id="254" w:author="Dalton Solano dos Reis" w:date="2024-06-26T08:19:00Z">
                  <w:rPr/>
                </w:rPrChange>
              </w:rPr>
            </w:pPr>
            <w:r w:rsidRPr="004F1480">
              <w:rPr>
                <w:sz w:val="16"/>
                <w:szCs w:val="16"/>
                <w:rPrChange w:id="255" w:author="Dalton Solano dos Reis" w:date="2024-06-26T08:19:00Z">
                  <w:rPr/>
                </w:rPrChange>
              </w:rPr>
              <w:t>Química</w:t>
            </w:r>
          </w:p>
        </w:tc>
      </w:tr>
      <w:tr w:rsidR="006C4456" w14:paraId="2E19FD91" w14:textId="369FCBC6" w:rsidTr="004F1480">
        <w:trPr>
          <w:trHeight w:val="201"/>
          <w:trPrChange w:id="256" w:author="Dalton Solano dos Reis" w:date="2024-06-26T08:21:00Z">
            <w:trPr>
              <w:trHeight w:val="217"/>
            </w:trPr>
          </w:trPrChange>
        </w:trPr>
        <w:tc>
          <w:tcPr>
            <w:tcW w:w="2977" w:type="dxa"/>
            <w:shd w:val="clear" w:color="auto" w:fill="auto"/>
            <w:tcPrChange w:id="257" w:author="Dalton Solano dos Reis" w:date="2024-06-26T08:21:00Z">
              <w:tcPr>
                <w:tcW w:w="3119" w:type="dxa"/>
                <w:gridSpan w:val="2"/>
                <w:shd w:val="clear" w:color="auto" w:fill="auto"/>
              </w:tcPr>
            </w:tcPrChange>
          </w:tcPr>
          <w:p w14:paraId="02CB6AB0" w14:textId="3356CB46" w:rsidR="006C4456" w:rsidRPr="004F1480" w:rsidRDefault="006C4456" w:rsidP="006C4456">
            <w:pPr>
              <w:pStyle w:val="TF-TEXTOQUADRO"/>
              <w:rPr>
                <w:sz w:val="16"/>
                <w:szCs w:val="16"/>
                <w:rPrChange w:id="258" w:author="Dalton Solano dos Reis" w:date="2024-06-26T08:19:00Z">
                  <w:rPr/>
                </w:rPrChange>
              </w:rPr>
            </w:pPr>
            <w:r w:rsidRPr="004F1480">
              <w:rPr>
                <w:sz w:val="16"/>
                <w:szCs w:val="16"/>
                <w:rPrChange w:id="259" w:author="Dalton Solano dos Reis" w:date="2024-06-26T08:19:00Z">
                  <w:rPr/>
                </w:rPrChange>
              </w:rPr>
              <w:t>Tipo de Realidade Virtual</w:t>
            </w:r>
          </w:p>
        </w:tc>
        <w:tc>
          <w:tcPr>
            <w:tcW w:w="1843" w:type="dxa"/>
            <w:shd w:val="clear" w:color="auto" w:fill="auto"/>
            <w:tcPrChange w:id="260" w:author="Dalton Solano dos Reis" w:date="2024-06-26T08:21:00Z">
              <w:tcPr>
                <w:tcW w:w="1838" w:type="dxa"/>
                <w:gridSpan w:val="2"/>
                <w:shd w:val="clear" w:color="auto" w:fill="auto"/>
              </w:tcPr>
            </w:tcPrChange>
          </w:tcPr>
          <w:p w14:paraId="50C89ACF" w14:textId="3E136E2F" w:rsidR="006C4456" w:rsidRPr="004F1480" w:rsidRDefault="006C4456" w:rsidP="006C4456">
            <w:pPr>
              <w:pStyle w:val="TF-TEXTOQUADRO"/>
              <w:rPr>
                <w:sz w:val="16"/>
                <w:szCs w:val="16"/>
                <w:rPrChange w:id="261" w:author="Dalton Solano dos Reis" w:date="2024-06-26T08:19:00Z">
                  <w:rPr/>
                </w:rPrChange>
              </w:rPr>
            </w:pPr>
            <w:r w:rsidRPr="004F1480">
              <w:rPr>
                <w:sz w:val="16"/>
                <w:szCs w:val="16"/>
                <w:rPrChange w:id="262" w:author="Dalton Solano dos Reis" w:date="2024-06-26T08:19:00Z">
                  <w:rPr/>
                </w:rPrChange>
              </w:rPr>
              <w:t>RV Imersiva</w:t>
            </w:r>
          </w:p>
        </w:tc>
        <w:tc>
          <w:tcPr>
            <w:tcW w:w="1701" w:type="dxa"/>
            <w:shd w:val="clear" w:color="auto" w:fill="auto"/>
            <w:tcPrChange w:id="263" w:author="Dalton Solano dos Reis" w:date="2024-06-26T08:21:00Z">
              <w:tcPr>
                <w:tcW w:w="1665" w:type="dxa"/>
                <w:gridSpan w:val="2"/>
                <w:shd w:val="clear" w:color="auto" w:fill="auto"/>
              </w:tcPr>
            </w:tcPrChange>
          </w:tcPr>
          <w:p w14:paraId="3AE7CBDF" w14:textId="0B4C051C" w:rsidR="006C4456" w:rsidRPr="004F1480" w:rsidRDefault="006C4456" w:rsidP="006C4456">
            <w:pPr>
              <w:pStyle w:val="TF-TEXTOQUADRO"/>
              <w:rPr>
                <w:sz w:val="16"/>
                <w:szCs w:val="16"/>
                <w:rPrChange w:id="264" w:author="Dalton Solano dos Reis" w:date="2024-06-26T08:19:00Z">
                  <w:rPr/>
                </w:rPrChange>
              </w:rPr>
            </w:pPr>
            <w:r w:rsidRPr="004F1480">
              <w:rPr>
                <w:sz w:val="16"/>
                <w:szCs w:val="16"/>
                <w:rPrChange w:id="265" w:author="Dalton Solano dos Reis" w:date="2024-06-26T08:19:00Z">
                  <w:rPr/>
                </w:rPrChange>
              </w:rPr>
              <w:t>RA</w:t>
            </w:r>
          </w:p>
        </w:tc>
        <w:tc>
          <w:tcPr>
            <w:tcW w:w="1830" w:type="dxa"/>
            <w:tcPrChange w:id="266" w:author="Dalton Solano dos Reis" w:date="2024-06-26T08:21:00Z">
              <w:tcPr>
                <w:tcW w:w="1729" w:type="dxa"/>
              </w:tcPr>
            </w:tcPrChange>
          </w:tcPr>
          <w:p w14:paraId="6984FE3B" w14:textId="2988886C" w:rsidR="006C4456" w:rsidRPr="004F1480" w:rsidRDefault="006C4456" w:rsidP="006C4456">
            <w:pPr>
              <w:pStyle w:val="TF-TEXTOQUADRO"/>
              <w:rPr>
                <w:sz w:val="16"/>
                <w:szCs w:val="16"/>
                <w:rPrChange w:id="267" w:author="Dalton Solano dos Reis" w:date="2024-06-26T08:19:00Z">
                  <w:rPr/>
                </w:rPrChange>
              </w:rPr>
            </w:pPr>
            <w:r w:rsidRPr="004F1480">
              <w:rPr>
                <w:sz w:val="16"/>
                <w:szCs w:val="16"/>
                <w:rPrChange w:id="268" w:author="Dalton Solano dos Reis" w:date="2024-06-26T08:19:00Z">
                  <w:rPr/>
                </w:rPrChange>
              </w:rPr>
              <w:t>RA</w:t>
            </w:r>
          </w:p>
        </w:tc>
        <w:tc>
          <w:tcPr>
            <w:tcW w:w="1396" w:type="dxa"/>
            <w:tcPrChange w:id="269" w:author="Dalton Solano dos Reis" w:date="2024-06-26T08:21:00Z">
              <w:tcPr>
                <w:tcW w:w="1396" w:type="dxa"/>
              </w:tcPr>
            </w:tcPrChange>
          </w:tcPr>
          <w:p w14:paraId="2B592EF7" w14:textId="75E655F2" w:rsidR="006C4456" w:rsidRPr="004F1480" w:rsidRDefault="006C4456" w:rsidP="006C4456">
            <w:pPr>
              <w:pStyle w:val="TF-TEXTOQUADRO"/>
              <w:rPr>
                <w:sz w:val="16"/>
                <w:szCs w:val="16"/>
                <w:rPrChange w:id="270" w:author="Dalton Solano dos Reis" w:date="2024-06-26T08:19:00Z">
                  <w:rPr/>
                </w:rPrChange>
              </w:rPr>
            </w:pPr>
            <w:r w:rsidRPr="004F1480">
              <w:rPr>
                <w:sz w:val="16"/>
                <w:szCs w:val="16"/>
                <w:rPrChange w:id="271" w:author="Dalton Solano dos Reis" w:date="2024-06-26T08:19:00Z">
                  <w:rPr/>
                </w:rPrChange>
              </w:rPr>
              <w:t>RA</w:t>
            </w:r>
          </w:p>
        </w:tc>
      </w:tr>
      <w:tr w:rsidR="006C4456" w14:paraId="30AC0BCD" w14:textId="17455072" w:rsidTr="004F1480">
        <w:trPr>
          <w:trHeight w:val="176"/>
          <w:trPrChange w:id="272" w:author="Dalton Solano dos Reis" w:date="2024-06-26T08:21:00Z">
            <w:trPr>
              <w:trHeight w:val="462"/>
            </w:trPr>
          </w:trPrChange>
        </w:trPr>
        <w:tc>
          <w:tcPr>
            <w:tcW w:w="2977" w:type="dxa"/>
            <w:shd w:val="clear" w:color="auto" w:fill="auto"/>
            <w:tcPrChange w:id="273" w:author="Dalton Solano dos Reis" w:date="2024-06-26T08:21:00Z">
              <w:tcPr>
                <w:tcW w:w="3119" w:type="dxa"/>
                <w:gridSpan w:val="2"/>
                <w:shd w:val="clear" w:color="auto" w:fill="auto"/>
              </w:tcPr>
            </w:tcPrChange>
          </w:tcPr>
          <w:p w14:paraId="67721B34" w14:textId="258384BC" w:rsidR="006C4456" w:rsidRPr="004F1480" w:rsidRDefault="006C4456" w:rsidP="006C4456">
            <w:pPr>
              <w:pStyle w:val="TF-TEXTOQUADRO"/>
              <w:rPr>
                <w:sz w:val="16"/>
                <w:szCs w:val="16"/>
                <w:rPrChange w:id="274" w:author="Dalton Solano dos Reis" w:date="2024-06-26T08:19:00Z">
                  <w:rPr/>
                </w:rPrChange>
              </w:rPr>
            </w:pPr>
            <w:r w:rsidRPr="004F1480">
              <w:rPr>
                <w:sz w:val="16"/>
                <w:szCs w:val="16"/>
                <w:rPrChange w:id="275" w:author="Dalton Solano dos Reis" w:date="2024-06-26T08:19:00Z">
                  <w:rPr/>
                </w:rPrChange>
              </w:rPr>
              <w:t>Equipamento necessário</w:t>
            </w:r>
          </w:p>
        </w:tc>
        <w:tc>
          <w:tcPr>
            <w:tcW w:w="1843" w:type="dxa"/>
            <w:shd w:val="clear" w:color="auto" w:fill="auto"/>
            <w:tcPrChange w:id="276" w:author="Dalton Solano dos Reis" w:date="2024-06-26T08:21:00Z">
              <w:tcPr>
                <w:tcW w:w="1838" w:type="dxa"/>
                <w:gridSpan w:val="2"/>
                <w:shd w:val="clear" w:color="auto" w:fill="auto"/>
              </w:tcPr>
            </w:tcPrChange>
          </w:tcPr>
          <w:p w14:paraId="1F8A8D6F" w14:textId="63810895" w:rsidR="006C4456" w:rsidRPr="004F1480" w:rsidRDefault="006C4456" w:rsidP="006C4456">
            <w:pPr>
              <w:pStyle w:val="TF-TEXTOQUADRO"/>
              <w:rPr>
                <w:sz w:val="16"/>
                <w:szCs w:val="16"/>
                <w:rPrChange w:id="277" w:author="Dalton Solano dos Reis" w:date="2024-06-26T08:19:00Z">
                  <w:rPr/>
                </w:rPrChange>
              </w:rPr>
            </w:pPr>
            <w:r w:rsidRPr="004F1480">
              <w:rPr>
                <w:sz w:val="16"/>
                <w:szCs w:val="16"/>
                <w:rPrChange w:id="278" w:author="Dalton Solano dos Reis" w:date="2024-06-26T08:19:00Z">
                  <w:rPr/>
                </w:rPrChange>
              </w:rPr>
              <w:t>Head-</w:t>
            </w:r>
            <w:proofErr w:type="spellStart"/>
            <w:del w:id="279" w:author="Dalton Solano dos Reis" w:date="2024-06-26T08:19:00Z">
              <w:r w:rsidRPr="004F1480" w:rsidDel="004F1480">
                <w:rPr>
                  <w:sz w:val="16"/>
                  <w:szCs w:val="16"/>
                  <w:rPrChange w:id="280" w:author="Dalton Solano dos Reis" w:date="2024-06-26T08:19:00Z">
                    <w:rPr/>
                  </w:rPrChange>
                </w:rPr>
                <w:delText xml:space="preserve">mounted </w:delText>
              </w:r>
            </w:del>
            <w:ins w:id="281" w:author="Dalton Solano dos Reis" w:date="2024-06-26T08:19:00Z">
              <w:r w:rsidR="004F1480" w:rsidRPr="004F1480">
                <w:rPr>
                  <w:sz w:val="16"/>
                  <w:szCs w:val="16"/>
                  <w:rPrChange w:id="282" w:author="Dalton Solano dos Reis" w:date="2024-06-26T08:19:00Z">
                    <w:rPr/>
                  </w:rPrChange>
                </w:rPr>
                <w:t>Mounted</w:t>
              </w:r>
              <w:proofErr w:type="spellEnd"/>
              <w:r w:rsidR="004F1480" w:rsidRPr="004F1480">
                <w:rPr>
                  <w:sz w:val="16"/>
                  <w:szCs w:val="16"/>
                  <w:rPrChange w:id="283" w:author="Dalton Solano dos Reis" w:date="2024-06-26T08:19:00Z">
                    <w:rPr/>
                  </w:rPrChange>
                </w:rPr>
                <w:t xml:space="preserve"> </w:t>
              </w:r>
            </w:ins>
            <w:del w:id="284" w:author="Dalton Solano dos Reis" w:date="2024-06-26T08:19:00Z">
              <w:r w:rsidRPr="004F1480" w:rsidDel="004F1480">
                <w:rPr>
                  <w:sz w:val="16"/>
                  <w:szCs w:val="16"/>
                  <w:rPrChange w:id="285" w:author="Dalton Solano dos Reis" w:date="2024-06-26T08:19:00Z">
                    <w:rPr/>
                  </w:rPrChange>
                </w:rPr>
                <w:delText>display</w:delText>
              </w:r>
            </w:del>
            <w:ins w:id="286" w:author="Dalton Solano dos Reis" w:date="2024-06-26T08:19:00Z">
              <w:r w:rsidR="004F1480" w:rsidRPr="004F1480">
                <w:rPr>
                  <w:sz w:val="16"/>
                  <w:szCs w:val="16"/>
                  <w:rPrChange w:id="287" w:author="Dalton Solano dos Reis" w:date="2024-06-26T08:19:00Z">
                    <w:rPr/>
                  </w:rPrChange>
                </w:rPr>
                <w:t>Display</w:t>
              </w:r>
            </w:ins>
          </w:p>
        </w:tc>
        <w:tc>
          <w:tcPr>
            <w:tcW w:w="1701" w:type="dxa"/>
            <w:shd w:val="clear" w:color="auto" w:fill="auto"/>
            <w:tcPrChange w:id="288" w:author="Dalton Solano dos Reis" w:date="2024-06-26T08:21:00Z">
              <w:tcPr>
                <w:tcW w:w="1665" w:type="dxa"/>
                <w:gridSpan w:val="2"/>
                <w:shd w:val="clear" w:color="auto" w:fill="auto"/>
              </w:tcPr>
            </w:tcPrChange>
          </w:tcPr>
          <w:p w14:paraId="21609240" w14:textId="245826D7" w:rsidR="006C4456" w:rsidRPr="004F1480" w:rsidRDefault="006C4456" w:rsidP="006C4456">
            <w:pPr>
              <w:pStyle w:val="TF-TEXTOQUADRO"/>
              <w:rPr>
                <w:sz w:val="16"/>
                <w:szCs w:val="16"/>
                <w:rPrChange w:id="289" w:author="Dalton Solano dos Reis" w:date="2024-06-26T08:19:00Z">
                  <w:rPr/>
                </w:rPrChange>
              </w:rPr>
            </w:pPr>
            <w:r w:rsidRPr="004F1480">
              <w:rPr>
                <w:sz w:val="16"/>
                <w:szCs w:val="16"/>
                <w:rPrChange w:id="290" w:author="Dalton Solano dos Reis" w:date="2024-06-26T08:19:00Z">
                  <w:rPr/>
                </w:rPrChange>
              </w:rPr>
              <w:t>Dispositivo móvel</w:t>
            </w:r>
          </w:p>
        </w:tc>
        <w:tc>
          <w:tcPr>
            <w:tcW w:w="1830" w:type="dxa"/>
            <w:tcPrChange w:id="291" w:author="Dalton Solano dos Reis" w:date="2024-06-26T08:21:00Z">
              <w:tcPr>
                <w:tcW w:w="1729" w:type="dxa"/>
              </w:tcPr>
            </w:tcPrChange>
          </w:tcPr>
          <w:p w14:paraId="10D75A33" w14:textId="1D41134D" w:rsidR="006C4456" w:rsidRPr="004F1480" w:rsidRDefault="006C4456" w:rsidP="006C4456">
            <w:pPr>
              <w:pStyle w:val="TF-TEXTOQUADRO"/>
              <w:rPr>
                <w:sz w:val="16"/>
                <w:szCs w:val="16"/>
                <w:rPrChange w:id="292" w:author="Dalton Solano dos Reis" w:date="2024-06-26T08:19:00Z">
                  <w:rPr/>
                </w:rPrChange>
              </w:rPr>
            </w:pPr>
            <w:r w:rsidRPr="004F1480">
              <w:rPr>
                <w:sz w:val="16"/>
                <w:szCs w:val="16"/>
                <w:rPrChange w:id="293" w:author="Dalton Solano dos Reis" w:date="2024-06-26T08:19:00Z">
                  <w:rPr/>
                </w:rPrChange>
              </w:rPr>
              <w:t>Dispositivo móvel</w:t>
            </w:r>
          </w:p>
        </w:tc>
        <w:tc>
          <w:tcPr>
            <w:tcW w:w="1396" w:type="dxa"/>
            <w:tcPrChange w:id="294" w:author="Dalton Solano dos Reis" w:date="2024-06-26T08:21:00Z">
              <w:tcPr>
                <w:tcW w:w="1396" w:type="dxa"/>
              </w:tcPr>
            </w:tcPrChange>
          </w:tcPr>
          <w:p w14:paraId="592BE627" w14:textId="648E4185" w:rsidR="006C4456" w:rsidRPr="004F1480" w:rsidRDefault="006C4456" w:rsidP="006C4456">
            <w:pPr>
              <w:pStyle w:val="TF-TEXTOQUADRO"/>
              <w:rPr>
                <w:sz w:val="16"/>
                <w:szCs w:val="16"/>
                <w:rPrChange w:id="295" w:author="Dalton Solano dos Reis" w:date="2024-06-26T08:19:00Z">
                  <w:rPr/>
                </w:rPrChange>
              </w:rPr>
            </w:pPr>
            <w:r w:rsidRPr="004F1480">
              <w:rPr>
                <w:sz w:val="16"/>
                <w:szCs w:val="16"/>
                <w:rPrChange w:id="296" w:author="Dalton Solano dos Reis" w:date="2024-06-26T08:19:00Z">
                  <w:rPr/>
                </w:rPrChange>
              </w:rPr>
              <w:t>Dispositivo móvel</w:t>
            </w:r>
          </w:p>
        </w:tc>
      </w:tr>
      <w:tr w:rsidR="006C4456" w14:paraId="1B3E39B0" w14:textId="04293D9D" w:rsidTr="004F1480">
        <w:trPr>
          <w:trHeight w:val="78"/>
          <w:trPrChange w:id="297" w:author="Dalton Solano dos Reis" w:date="2024-06-26T08:21:00Z">
            <w:trPr>
              <w:trHeight w:val="217"/>
            </w:trPr>
          </w:trPrChange>
        </w:trPr>
        <w:tc>
          <w:tcPr>
            <w:tcW w:w="2977" w:type="dxa"/>
            <w:shd w:val="clear" w:color="auto" w:fill="auto"/>
            <w:tcPrChange w:id="298" w:author="Dalton Solano dos Reis" w:date="2024-06-26T08:21:00Z">
              <w:tcPr>
                <w:tcW w:w="3119" w:type="dxa"/>
                <w:gridSpan w:val="2"/>
                <w:shd w:val="clear" w:color="auto" w:fill="auto"/>
              </w:tcPr>
            </w:tcPrChange>
          </w:tcPr>
          <w:p w14:paraId="534D96EE" w14:textId="6B9EDD95" w:rsidR="006C4456" w:rsidRPr="004F1480" w:rsidRDefault="006C4456" w:rsidP="006C4456">
            <w:pPr>
              <w:pStyle w:val="TF-TEXTOQUADRO"/>
              <w:rPr>
                <w:sz w:val="16"/>
                <w:szCs w:val="16"/>
                <w:rPrChange w:id="299" w:author="Dalton Solano dos Reis" w:date="2024-06-26T08:19:00Z">
                  <w:rPr/>
                </w:rPrChange>
              </w:rPr>
            </w:pPr>
            <w:r w:rsidRPr="004F1480">
              <w:rPr>
                <w:sz w:val="16"/>
                <w:szCs w:val="16"/>
                <w:rPrChange w:id="300" w:author="Dalton Solano dos Reis" w:date="2024-06-26T08:19:00Z">
                  <w:rPr/>
                </w:rPrChange>
              </w:rPr>
              <w:t>Exercício</w:t>
            </w:r>
            <w:del w:id="301" w:author="Dalton Solano dos Reis" w:date="2024-06-26T08:19:00Z">
              <w:r w:rsidRPr="004F1480" w:rsidDel="004F1480">
                <w:rPr>
                  <w:sz w:val="16"/>
                  <w:szCs w:val="16"/>
                  <w:rPrChange w:id="302" w:author="Dalton Solano dos Reis" w:date="2024-06-26T08:19:00Z">
                    <w:rPr/>
                  </w:rPrChange>
                </w:rPr>
                <w:delText>(s</w:delText>
              </w:r>
            </w:del>
            <w:ins w:id="303" w:author="Dalton Solano dos Reis" w:date="2024-06-26T08:19:00Z">
              <w:r w:rsidR="004F1480" w:rsidRPr="004F1480">
                <w:rPr>
                  <w:sz w:val="16"/>
                  <w:szCs w:val="16"/>
                  <w:rPrChange w:id="304" w:author="Dalton Solano dos Reis" w:date="2024-06-26T08:19:00Z">
                    <w:rPr/>
                  </w:rPrChange>
                </w:rPr>
                <w:t>s</w:t>
              </w:r>
            </w:ins>
            <w:del w:id="305" w:author="Dalton Solano dos Reis" w:date="2024-06-26T08:19:00Z">
              <w:r w:rsidRPr="004F1480" w:rsidDel="004F1480">
                <w:rPr>
                  <w:sz w:val="16"/>
                  <w:szCs w:val="16"/>
                  <w:rPrChange w:id="306" w:author="Dalton Solano dos Reis" w:date="2024-06-26T08:19:00Z">
                    <w:rPr/>
                  </w:rPrChange>
                </w:rPr>
                <w:delText>)</w:delText>
              </w:r>
            </w:del>
            <w:r w:rsidRPr="004F1480">
              <w:rPr>
                <w:sz w:val="16"/>
                <w:szCs w:val="16"/>
                <w:rPrChange w:id="307" w:author="Dalton Solano dos Reis" w:date="2024-06-26T08:19:00Z">
                  <w:rPr/>
                </w:rPrChange>
              </w:rPr>
              <w:t xml:space="preserve"> com </w:t>
            </w:r>
            <w:r w:rsidRPr="004F1480">
              <w:rPr>
                <w:i/>
                <w:iCs/>
                <w:sz w:val="16"/>
                <w:szCs w:val="16"/>
                <w:rPrChange w:id="308" w:author="Dalton Solano dos Reis" w:date="2024-06-26T08:19:00Z">
                  <w:rPr/>
                </w:rPrChange>
              </w:rPr>
              <w:t>feedback</w:t>
            </w:r>
            <w:r w:rsidRPr="004F1480">
              <w:rPr>
                <w:sz w:val="16"/>
                <w:szCs w:val="16"/>
                <w:rPrChange w:id="309" w:author="Dalton Solano dos Reis" w:date="2024-06-26T08:19:00Z">
                  <w:rPr/>
                </w:rPrChange>
              </w:rPr>
              <w:t xml:space="preserve"> sobre a resposta</w:t>
            </w:r>
          </w:p>
        </w:tc>
        <w:tc>
          <w:tcPr>
            <w:tcW w:w="1843" w:type="dxa"/>
            <w:shd w:val="clear" w:color="auto" w:fill="auto"/>
            <w:tcPrChange w:id="310" w:author="Dalton Solano dos Reis" w:date="2024-06-26T08:21:00Z">
              <w:tcPr>
                <w:tcW w:w="1838" w:type="dxa"/>
                <w:gridSpan w:val="2"/>
                <w:shd w:val="clear" w:color="auto" w:fill="auto"/>
              </w:tcPr>
            </w:tcPrChange>
          </w:tcPr>
          <w:p w14:paraId="62A41208" w14:textId="2C04B193" w:rsidR="006C4456" w:rsidRPr="004F1480" w:rsidRDefault="006C4456" w:rsidP="006C4456">
            <w:pPr>
              <w:pStyle w:val="TF-TEXTOQUADRO"/>
              <w:rPr>
                <w:sz w:val="16"/>
                <w:szCs w:val="16"/>
                <w:rPrChange w:id="311" w:author="Dalton Solano dos Reis" w:date="2024-06-26T08:19:00Z">
                  <w:rPr/>
                </w:rPrChange>
              </w:rPr>
            </w:pPr>
            <w:r w:rsidRPr="004F1480">
              <w:rPr>
                <w:sz w:val="16"/>
                <w:szCs w:val="16"/>
                <w:rPrChange w:id="312" w:author="Dalton Solano dos Reis" w:date="2024-06-26T08:19:00Z">
                  <w:rPr/>
                </w:rPrChange>
              </w:rPr>
              <w:t>Sim</w:t>
            </w:r>
          </w:p>
        </w:tc>
        <w:tc>
          <w:tcPr>
            <w:tcW w:w="1701" w:type="dxa"/>
            <w:shd w:val="clear" w:color="auto" w:fill="auto"/>
            <w:tcPrChange w:id="313" w:author="Dalton Solano dos Reis" w:date="2024-06-26T08:21:00Z">
              <w:tcPr>
                <w:tcW w:w="1665" w:type="dxa"/>
                <w:gridSpan w:val="2"/>
                <w:shd w:val="clear" w:color="auto" w:fill="auto"/>
              </w:tcPr>
            </w:tcPrChange>
          </w:tcPr>
          <w:p w14:paraId="4B54BA7C" w14:textId="3581A05E" w:rsidR="006C4456" w:rsidRPr="004F1480" w:rsidRDefault="006C4456" w:rsidP="006C4456">
            <w:pPr>
              <w:pStyle w:val="TF-TEXTOQUADRO"/>
              <w:rPr>
                <w:sz w:val="16"/>
                <w:szCs w:val="16"/>
                <w:rPrChange w:id="314" w:author="Dalton Solano dos Reis" w:date="2024-06-26T08:19:00Z">
                  <w:rPr/>
                </w:rPrChange>
              </w:rPr>
            </w:pPr>
            <w:r w:rsidRPr="004F1480">
              <w:rPr>
                <w:sz w:val="16"/>
                <w:szCs w:val="16"/>
                <w:rPrChange w:id="315" w:author="Dalton Solano dos Reis" w:date="2024-06-26T08:19:00Z">
                  <w:rPr/>
                </w:rPrChange>
              </w:rPr>
              <w:t>Sim</w:t>
            </w:r>
          </w:p>
        </w:tc>
        <w:tc>
          <w:tcPr>
            <w:tcW w:w="1830" w:type="dxa"/>
            <w:tcPrChange w:id="316" w:author="Dalton Solano dos Reis" w:date="2024-06-26T08:21:00Z">
              <w:tcPr>
                <w:tcW w:w="1729" w:type="dxa"/>
              </w:tcPr>
            </w:tcPrChange>
          </w:tcPr>
          <w:p w14:paraId="0C831160" w14:textId="058DBA6D" w:rsidR="006C4456" w:rsidRPr="004F1480" w:rsidRDefault="006C4456" w:rsidP="006C4456">
            <w:pPr>
              <w:pStyle w:val="TF-TEXTOQUADRO"/>
              <w:rPr>
                <w:sz w:val="16"/>
                <w:szCs w:val="16"/>
                <w:rPrChange w:id="317" w:author="Dalton Solano dos Reis" w:date="2024-06-26T08:19:00Z">
                  <w:rPr/>
                </w:rPrChange>
              </w:rPr>
            </w:pPr>
            <w:r w:rsidRPr="004F1480">
              <w:rPr>
                <w:sz w:val="16"/>
                <w:szCs w:val="16"/>
                <w:rPrChange w:id="318" w:author="Dalton Solano dos Reis" w:date="2024-06-26T08:19:00Z">
                  <w:rPr/>
                </w:rPrChange>
              </w:rPr>
              <w:t>Sim</w:t>
            </w:r>
          </w:p>
        </w:tc>
        <w:tc>
          <w:tcPr>
            <w:tcW w:w="1396" w:type="dxa"/>
            <w:tcPrChange w:id="319" w:author="Dalton Solano dos Reis" w:date="2024-06-26T08:21:00Z">
              <w:tcPr>
                <w:tcW w:w="1396" w:type="dxa"/>
              </w:tcPr>
            </w:tcPrChange>
          </w:tcPr>
          <w:p w14:paraId="3D2D628A" w14:textId="2935AA96" w:rsidR="006C4456" w:rsidRPr="004F1480" w:rsidRDefault="006C4456" w:rsidP="006C4456">
            <w:pPr>
              <w:pStyle w:val="TF-TEXTOQUADRO"/>
              <w:rPr>
                <w:sz w:val="16"/>
                <w:szCs w:val="16"/>
                <w:rPrChange w:id="320" w:author="Dalton Solano dos Reis" w:date="2024-06-26T08:19:00Z">
                  <w:rPr/>
                </w:rPrChange>
              </w:rPr>
            </w:pPr>
            <w:r w:rsidRPr="004F1480">
              <w:rPr>
                <w:sz w:val="16"/>
                <w:szCs w:val="16"/>
                <w:rPrChange w:id="321" w:author="Dalton Solano dos Reis" w:date="2024-06-26T08:19:00Z">
                  <w:rPr/>
                </w:rPrChange>
              </w:rPr>
              <w:t>Sim</w:t>
            </w:r>
          </w:p>
        </w:tc>
      </w:tr>
      <w:tr w:rsidR="006C4456" w14:paraId="751AB064" w14:textId="112A0BF2" w:rsidTr="004F1480">
        <w:trPr>
          <w:trHeight w:val="166"/>
          <w:trPrChange w:id="322" w:author="Dalton Solano dos Reis" w:date="2024-06-26T08:21:00Z">
            <w:trPr>
              <w:trHeight w:val="462"/>
            </w:trPr>
          </w:trPrChange>
        </w:trPr>
        <w:tc>
          <w:tcPr>
            <w:tcW w:w="2977" w:type="dxa"/>
            <w:shd w:val="clear" w:color="auto" w:fill="auto"/>
            <w:tcPrChange w:id="323" w:author="Dalton Solano dos Reis" w:date="2024-06-26T08:21:00Z">
              <w:tcPr>
                <w:tcW w:w="3119" w:type="dxa"/>
                <w:gridSpan w:val="2"/>
                <w:shd w:val="clear" w:color="auto" w:fill="auto"/>
              </w:tcPr>
            </w:tcPrChange>
          </w:tcPr>
          <w:p w14:paraId="3D37D60D" w14:textId="17935863" w:rsidR="006C4456" w:rsidRPr="004F1480" w:rsidRDefault="006C4456" w:rsidP="006C4456">
            <w:pPr>
              <w:pStyle w:val="TF-TEXTOQUADRO"/>
              <w:rPr>
                <w:sz w:val="16"/>
                <w:szCs w:val="16"/>
                <w:rPrChange w:id="324" w:author="Dalton Solano dos Reis" w:date="2024-06-26T08:19:00Z">
                  <w:rPr/>
                </w:rPrChange>
              </w:rPr>
            </w:pPr>
            <w:r w:rsidRPr="004F1480">
              <w:rPr>
                <w:sz w:val="16"/>
                <w:szCs w:val="16"/>
                <w:rPrChange w:id="325" w:author="Dalton Solano dos Reis" w:date="2024-06-26T08:19:00Z">
                  <w:rPr/>
                </w:rPrChange>
              </w:rPr>
              <w:t>Utiliza marcadores para a R</w:t>
            </w:r>
            <w:del w:id="326" w:author="Dalton Solano dos Reis" w:date="2024-06-26T08:20:00Z">
              <w:r w:rsidRPr="004F1480" w:rsidDel="004F1480">
                <w:rPr>
                  <w:sz w:val="16"/>
                  <w:szCs w:val="16"/>
                  <w:rPrChange w:id="327" w:author="Dalton Solano dos Reis" w:date="2024-06-26T08:19:00Z">
                    <w:rPr/>
                  </w:rPrChange>
                </w:rPr>
                <w:delText xml:space="preserve">ealidade </w:delText>
              </w:r>
            </w:del>
            <w:r w:rsidRPr="004F1480">
              <w:rPr>
                <w:sz w:val="16"/>
                <w:szCs w:val="16"/>
                <w:rPrChange w:id="328" w:author="Dalton Solano dos Reis" w:date="2024-06-26T08:19:00Z">
                  <w:rPr/>
                </w:rPrChange>
              </w:rPr>
              <w:t>A</w:t>
            </w:r>
            <w:del w:id="329" w:author="Dalton Solano dos Reis" w:date="2024-06-26T08:20:00Z">
              <w:r w:rsidRPr="004F1480" w:rsidDel="004F1480">
                <w:rPr>
                  <w:sz w:val="16"/>
                  <w:szCs w:val="16"/>
                  <w:rPrChange w:id="330" w:author="Dalton Solano dos Reis" w:date="2024-06-26T08:19:00Z">
                    <w:rPr/>
                  </w:rPrChange>
                </w:rPr>
                <w:delText>umentada</w:delText>
              </w:r>
            </w:del>
          </w:p>
        </w:tc>
        <w:tc>
          <w:tcPr>
            <w:tcW w:w="1843" w:type="dxa"/>
            <w:shd w:val="clear" w:color="auto" w:fill="auto"/>
            <w:tcPrChange w:id="331" w:author="Dalton Solano dos Reis" w:date="2024-06-26T08:21:00Z">
              <w:tcPr>
                <w:tcW w:w="1838" w:type="dxa"/>
                <w:gridSpan w:val="2"/>
                <w:shd w:val="clear" w:color="auto" w:fill="auto"/>
              </w:tcPr>
            </w:tcPrChange>
          </w:tcPr>
          <w:p w14:paraId="221B84A5" w14:textId="3B45C2F1" w:rsidR="006C4456" w:rsidRPr="004F1480" w:rsidRDefault="006C4456" w:rsidP="006C4456">
            <w:pPr>
              <w:pStyle w:val="TF-TEXTOQUADRO"/>
              <w:rPr>
                <w:sz w:val="16"/>
                <w:szCs w:val="16"/>
                <w:rPrChange w:id="332" w:author="Dalton Solano dos Reis" w:date="2024-06-26T08:19:00Z">
                  <w:rPr/>
                </w:rPrChange>
              </w:rPr>
            </w:pPr>
            <w:r w:rsidRPr="004F1480">
              <w:rPr>
                <w:sz w:val="16"/>
                <w:szCs w:val="16"/>
                <w:rPrChange w:id="333" w:author="Dalton Solano dos Reis" w:date="2024-06-26T08:19:00Z">
                  <w:rPr/>
                </w:rPrChange>
              </w:rPr>
              <w:t>Não possui</w:t>
            </w:r>
          </w:p>
        </w:tc>
        <w:tc>
          <w:tcPr>
            <w:tcW w:w="1701" w:type="dxa"/>
            <w:shd w:val="clear" w:color="auto" w:fill="auto"/>
            <w:tcPrChange w:id="334" w:author="Dalton Solano dos Reis" w:date="2024-06-26T08:21:00Z">
              <w:tcPr>
                <w:tcW w:w="1665" w:type="dxa"/>
                <w:gridSpan w:val="2"/>
                <w:shd w:val="clear" w:color="auto" w:fill="auto"/>
              </w:tcPr>
            </w:tcPrChange>
          </w:tcPr>
          <w:p w14:paraId="14BC7234" w14:textId="067DF2CD" w:rsidR="006C4456" w:rsidRPr="004F1480" w:rsidRDefault="006C4456" w:rsidP="006C4456">
            <w:pPr>
              <w:pStyle w:val="TF-TEXTOQUADRO"/>
              <w:rPr>
                <w:sz w:val="16"/>
                <w:szCs w:val="16"/>
                <w:rPrChange w:id="335" w:author="Dalton Solano dos Reis" w:date="2024-06-26T08:19:00Z">
                  <w:rPr/>
                </w:rPrChange>
              </w:rPr>
            </w:pPr>
            <w:r w:rsidRPr="004F1480">
              <w:rPr>
                <w:sz w:val="16"/>
                <w:szCs w:val="16"/>
                <w:rPrChange w:id="336" w:author="Dalton Solano dos Reis" w:date="2024-06-26T08:19:00Z">
                  <w:rPr/>
                </w:rPrChange>
              </w:rPr>
              <w:t>Sim</w:t>
            </w:r>
          </w:p>
        </w:tc>
        <w:tc>
          <w:tcPr>
            <w:tcW w:w="1830" w:type="dxa"/>
            <w:tcPrChange w:id="337" w:author="Dalton Solano dos Reis" w:date="2024-06-26T08:21:00Z">
              <w:tcPr>
                <w:tcW w:w="1729" w:type="dxa"/>
              </w:tcPr>
            </w:tcPrChange>
          </w:tcPr>
          <w:p w14:paraId="1C75FA94" w14:textId="0D01ACFD" w:rsidR="006C4456" w:rsidRPr="004F1480" w:rsidRDefault="006C4456" w:rsidP="006C4456">
            <w:pPr>
              <w:pStyle w:val="TF-TEXTOQUADRO"/>
              <w:rPr>
                <w:sz w:val="16"/>
                <w:szCs w:val="16"/>
                <w:rPrChange w:id="338" w:author="Dalton Solano dos Reis" w:date="2024-06-26T08:19:00Z">
                  <w:rPr/>
                </w:rPrChange>
              </w:rPr>
            </w:pPr>
            <w:r w:rsidRPr="004F1480">
              <w:rPr>
                <w:sz w:val="16"/>
                <w:szCs w:val="16"/>
                <w:rPrChange w:id="339" w:author="Dalton Solano dos Reis" w:date="2024-06-26T08:19:00Z">
                  <w:rPr/>
                </w:rPrChange>
              </w:rPr>
              <w:t>Opcional</w:t>
            </w:r>
          </w:p>
        </w:tc>
        <w:tc>
          <w:tcPr>
            <w:tcW w:w="1396" w:type="dxa"/>
            <w:tcPrChange w:id="340" w:author="Dalton Solano dos Reis" w:date="2024-06-26T08:21:00Z">
              <w:tcPr>
                <w:tcW w:w="1396" w:type="dxa"/>
              </w:tcPr>
            </w:tcPrChange>
          </w:tcPr>
          <w:p w14:paraId="15190527" w14:textId="1456253A" w:rsidR="006C4456" w:rsidRPr="004F1480" w:rsidRDefault="006C4456" w:rsidP="006C4456">
            <w:pPr>
              <w:pStyle w:val="TF-TEXTOQUADRO"/>
              <w:rPr>
                <w:sz w:val="16"/>
                <w:szCs w:val="16"/>
                <w:rPrChange w:id="341" w:author="Dalton Solano dos Reis" w:date="2024-06-26T08:19:00Z">
                  <w:rPr/>
                </w:rPrChange>
              </w:rPr>
            </w:pPr>
            <w:r w:rsidRPr="004F1480">
              <w:rPr>
                <w:sz w:val="16"/>
                <w:szCs w:val="16"/>
                <w:rPrChange w:id="342" w:author="Dalton Solano dos Reis" w:date="2024-06-26T08:19:00Z">
                  <w:rPr/>
                </w:rPrChange>
              </w:rPr>
              <w:t>Sim</w:t>
            </w:r>
          </w:p>
        </w:tc>
      </w:tr>
      <w:tr w:rsidR="006C4456" w14:paraId="35AB7EF6" w14:textId="7BE77285" w:rsidTr="004F1480">
        <w:trPr>
          <w:trHeight w:val="112"/>
          <w:trPrChange w:id="343" w:author="Dalton Solano dos Reis" w:date="2024-06-26T08:21:00Z">
            <w:trPr>
              <w:trHeight w:val="448"/>
            </w:trPr>
          </w:trPrChange>
        </w:trPr>
        <w:tc>
          <w:tcPr>
            <w:tcW w:w="2977" w:type="dxa"/>
            <w:shd w:val="clear" w:color="auto" w:fill="auto"/>
            <w:tcPrChange w:id="344" w:author="Dalton Solano dos Reis" w:date="2024-06-26T08:21:00Z">
              <w:tcPr>
                <w:tcW w:w="3119" w:type="dxa"/>
                <w:gridSpan w:val="2"/>
                <w:shd w:val="clear" w:color="auto" w:fill="auto"/>
              </w:tcPr>
            </w:tcPrChange>
          </w:tcPr>
          <w:p w14:paraId="1BEDE81D" w14:textId="07EFCD90" w:rsidR="006C4456" w:rsidRPr="004F1480" w:rsidRDefault="006C4456" w:rsidP="006C4456">
            <w:pPr>
              <w:pStyle w:val="TF-TEXTOQUADRO"/>
              <w:rPr>
                <w:sz w:val="16"/>
                <w:szCs w:val="16"/>
                <w:rPrChange w:id="345" w:author="Dalton Solano dos Reis" w:date="2024-06-26T08:19:00Z">
                  <w:rPr/>
                </w:rPrChange>
              </w:rPr>
            </w:pPr>
            <w:r w:rsidRPr="004F1480">
              <w:rPr>
                <w:sz w:val="16"/>
                <w:szCs w:val="16"/>
                <w:rPrChange w:id="346" w:author="Dalton Solano dos Reis" w:date="2024-06-26T08:19:00Z">
                  <w:rPr/>
                </w:rPrChange>
              </w:rPr>
              <w:t>Plataforma</w:t>
            </w:r>
          </w:p>
        </w:tc>
        <w:tc>
          <w:tcPr>
            <w:tcW w:w="1843" w:type="dxa"/>
            <w:shd w:val="clear" w:color="auto" w:fill="auto"/>
            <w:tcPrChange w:id="347" w:author="Dalton Solano dos Reis" w:date="2024-06-26T08:21:00Z">
              <w:tcPr>
                <w:tcW w:w="1838" w:type="dxa"/>
                <w:gridSpan w:val="2"/>
                <w:shd w:val="clear" w:color="auto" w:fill="auto"/>
              </w:tcPr>
            </w:tcPrChange>
          </w:tcPr>
          <w:p w14:paraId="10EE56B6" w14:textId="4B3F317F" w:rsidR="006C4456" w:rsidRPr="004F1480" w:rsidRDefault="006C4456" w:rsidP="006C4456">
            <w:pPr>
              <w:pStyle w:val="TF-TEXTOQUADRO"/>
              <w:rPr>
                <w:sz w:val="16"/>
                <w:szCs w:val="16"/>
                <w:rPrChange w:id="348" w:author="Dalton Solano dos Reis" w:date="2024-06-26T08:19:00Z">
                  <w:rPr/>
                </w:rPrChange>
              </w:rPr>
            </w:pPr>
            <w:del w:id="349" w:author="Dalton Solano dos Reis" w:date="2024-06-26T08:19:00Z">
              <w:r w:rsidRPr="004F1480" w:rsidDel="004F1480">
                <w:rPr>
                  <w:sz w:val="16"/>
                  <w:szCs w:val="16"/>
                  <w:rPrChange w:id="350" w:author="Dalton Solano dos Reis" w:date="2024-06-26T08:19:00Z">
                    <w:rPr/>
                  </w:rPrChange>
                </w:rPr>
                <w:delText>Windows/MacOS</w:delText>
              </w:r>
            </w:del>
            <w:ins w:id="351" w:author="Dalton Solano dos Reis" w:date="2024-06-26T08:19:00Z">
              <w:r w:rsidR="004F1480" w:rsidRPr="004F1480">
                <w:rPr>
                  <w:sz w:val="16"/>
                  <w:szCs w:val="16"/>
                  <w:rPrChange w:id="352" w:author="Dalton Solano dos Reis" w:date="2024-06-26T08:19:00Z">
                    <w:rPr/>
                  </w:rPrChange>
                </w:rPr>
                <w:t>Meta Quest 2</w:t>
              </w:r>
            </w:ins>
          </w:p>
        </w:tc>
        <w:tc>
          <w:tcPr>
            <w:tcW w:w="1701" w:type="dxa"/>
            <w:shd w:val="clear" w:color="auto" w:fill="auto"/>
            <w:tcPrChange w:id="353" w:author="Dalton Solano dos Reis" w:date="2024-06-26T08:21:00Z">
              <w:tcPr>
                <w:tcW w:w="1665" w:type="dxa"/>
                <w:gridSpan w:val="2"/>
                <w:shd w:val="clear" w:color="auto" w:fill="auto"/>
              </w:tcPr>
            </w:tcPrChange>
          </w:tcPr>
          <w:p w14:paraId="2281441C" w14:textId="6AD32FF8" w:rsidR="006C4456" w:rsidRPr="004F1480" w:rsidRDefault="006C4456" w:rsidP="006C4456">
            <w:pPr>
              <w:pStyle w:val="TF-TEXTOQUADRO"/>
              <w:rPr>
                <w:sz w:val="16"/>
                <w:szCs w:val="16"/>
                <w:rPrChange w:id="354" w:author="Dalton Solano dos Reis" w:date="2024-06-26T08:19:00Z">
                  <w:rPr/>
                </w:rPrChange>
              </w:rPr>
            </w:pPr>
            <w:r w:rsidRPr="004F1480">
              <w:rPr>
                <w:sz w:val="16"/>
                <w:szCs w:val="16"/>
                <w:rPrChange w:id="355" w:author="Dalton Solano dos Reis" w:date="2024-06-26T08:19:00Z">
                  <w:rPr/>
                </w:rPrChange>
              </w:rPr>
              <w:t>Android</w:t>
            </w:r>
          </w:p>
        </w:tc>
        <w:tc>
          <w:tcPr>
            <w:tcW w:w="1830" w:type="dxa"/>
            <w:tcPrChange w:id="356" w:author="Dalton Solano dos Reis" w:date="2024-06-26T08:21:00Z">
              <w:tcPr>
                <w:tcW w:w="1729" w:type="dxa"/>
              </w:tcPr>
            </w:tcPrChange>
          </w:tcPr>
          <w:p w14:paraId="541E9E4B" w14:textId="4472F36F" w:rsidR="006C4456" w:rsidRPr="004F1480" w:rsidRDefault="006C4456" w:rsidP="006C4456">
            <w:pPr>
              <w:pStyle w:val="TF-TEXTOQUADRO"/>
              <w:rPr>
                <w:sz w:val="16"/>
                <w:szCs w:val="16"/>
                <w:rPrChange w:id="357" w:author="Dalton Solano dos Reis" w:date="2024-06-26T08:19:00Z">
                  <w:rPr/>
                </w:rPrChange>
              </w:rPr>
            </w:pPr>
            <w:r w:rsidRPr="004F1480">
              <w:rPr>
                <w:sz w:val="16"/>
                <w:szCs w:val="16"/>
                <w:rPrChange w:id="358" w:author="Dalton Solano dos Reis" w:date="2024-06-26T08:19:00Z">
                  <w:rPr/>
                </w:rPrChange>
              </w:rPr>
              <w:t>Android/iOS</w:t>
            </w:r>
          </w:p>
        </w:tc>
        <w:tc>
          <w:tcPr>
            <w:tcW w:w="1396" w:type="dxa"/>
            <w:tcPrChange w:id="359" w:author="Dalton Solano dos Reis" w:date="2024-06-26T08:21:00Z">
              <w:tcPr>
                <w:tcW w:w="1396" w:type="dxa"/>
              </w:tcPr>
            </w:tcPrChange>
          </w:tcPr>
          <w:p w14:paraId="792151D9" w14:textId="08F1C87D" w:rsidR="006C4456" w:rsidRPr="004F1480" w:rsidRDefault="006C4456" w:rsidP="006C4456">
            <w:pPr>
              <w:pStyle w:val="TF-TEXTOQUADRO"/>
              <w:rPr>
                <w:sz w:val="16"/>
                <w:szCs w:val="16"/>
                <w:rPrChange w:id="360" w:author="Dalton Solano dos Reis" w:date="2024-06-26T08:19:00Z">
                  <w:rPr/>
                </w:rPrChange>
              </w:rPr>
            </w:pPr>
            <w:r w:rsidRPr="004F1480">
              <w:rPr>
                <w:sz w:val="16"/>
                <w:szCs w:val="16"/>
                <w:rPrChange w:id="361" w:author="Dalton Solano dos Reis" w:date="2024-06-26T08:19:00Z">
                  <w:rPr/>
                </w:rPrChange>
              </w:rPr>
              <w:t>Android/iOS</w:t>
            </w:r>
          </w:p>
        </w:tc>
      </w:tr>
      <w:tr w:rsidR="006C4456" w14:paraId="18C316DB" w14:textId="77777777" w:rsidTr="004F1480">
        <w:trPr>
          <w:trHeight w:val="200"/>
          <w:trPrChange w:id="362" w:author="Dalton Solano dos Reis" w:date="2024-06-26T08:21:00Z">
            <w:trPr>
              <w:trHeight w:val="448"/>
            </w:trPr>
          </w:trPrChange>
        </w:trPr>
        <w:tc>
          <w:tcPr>
            <w:tcW w:w="2977" w:type="dxa"/>
            <w:shd w:val="clear" w:color="auto" w:fill="auto"/>
            <w:tcPrChange w:id="363" w:author="Dalton Solano dos Reis" w:date="2024-06-26T08:21:00Z">
              <w:tcPr>
                <w:tcW w:w="3119" w:type="dxa"/>
                <w:gridSpan w:val="2"/>
                <w:shd w:val="clear" w:color="auto" w:fill="auto"/>
              </w:tcPr>
            </w:tcPrChange>
          </w:tcPr>
          <w:p w14:paraId="79948263" w14:textId="654BFEC5" w:rsidR="006C4456" w:rsidRPr="004F1480" w:rsidRDefault="006C4456" w:rsidP="006C4456">
            <w:pPr>
              <w:pStyle w:val="TF-TEXTOQUADRO"/>
              <w:rPr>
                <w:sz w:val="16"/>
                <w:szCs w:val="16"/>
                <w:rPrChange w:id="364" w:author="Dalton Solano dos Reis" w:date="2024-06-26T08:19:00Z">
                  <w:rPr/>
                </w:rPrChange>
              </w:rPr>
            </w:pPr>
            <w:r w:rsidRPr="004F1480">
              <w:rPr>
                <w:sz w:val="16"/>
                <w:szCs w:val="16"/>
                <w:rPrChange w:id="365" w:author="Dalton Solano dos Reis" w:date="2024-06-26T08:19:00Z">
                  <w:rPr/>
                </w:rPrChange>
              </w:rPr>
              <w:t>Disponível em loja de aplicativos</w:t>
            </w:r>
          </w:p>
        </w:tc>
        <w:tc>
          <w:tcPr>
            <w:tcW w:w="1843" w:type="dxa"/>
            <w:shd w:val="clear" w:color="auto" w:fill="auto"/>
            <w:tcPrChange w:id="366" w:author="Dalton Solano dos Reis" w:date="2024-06-26T08:21:00Z">
              <w:tcPr>
                <w:tcW w:w="1838" w:type="dxa"/>
                <w:gridSpan w:val="2"/>
                <w:shd w:val="clear" w:color="auto" w:fill="auto"/>
              </w:tcPr>
            </w:tcPrChange>
          </w:tcPr>
          <w:p w14:paraId="515AFB43" w14:textId="2F79A9D4" w:rsidR="006C4456" w:rsidRPr="004F1480" w:rsidRDefault="006C4456" w:rsidP="006C4456">
            <w:pPr>
              <w:pStyle w:val="TF-TEXTOQUADRO"/>
              <w:rPr>
                <w:sz w:val="16"/>
                <w:szCs w:val="16"/>
                <w:rPrChange w:id="367" w:author="Dalton Solano dos Reis" w:date="2024-06-26T08:19:00Z">
                  <w:rPr/>
                </w:rPrChange>
              </w:rPr>
            </w:pPr>
            <w:r w:rsidRPr="004F1480">
              <w:rPr>
                <w:sz w:val="16"/>
                <w:szCs w:val="16"/>
                <w:rPrChange w:id="368" w:author="Dalton Solano dos Reis" w:date="2024-06-26T08:19:00Z">
                  <w:rPr/>
                </w:rPrChange>
              </w:rPr>
              <w:t>Não</w:t>
            </w:r>
          </w:p>
        </w:tc>
        <w:tc>
          <w:tcPr>
            <w:tcW w:w="1701" w:type="dxa"/>
            <w:shd w:val="clear" w:color="auto" w:fill="auto"/>
            <w:tcPrChange w:id="369" w:author="Dalton Solano dos Reis" w:date="2024-06-26T08:21:00Z">
              <w:tcPr>
                <w:tcW w:w="1665" w:type="dxa"/>
                <w:gridSpan w:val="2"/>
                <w:shd w:val="clear" w:color="auto" w:fill="auto"/>
              </w:tcPr>
            </w:tcPrChange>
          </w:tcPr>
          <w:p w14:paraId="2A661760" w14:textId="6974F0D2" w:rsidR="006C4456" w:rsidRPr="004F1480" w:rsidRDefault="006C4456" w:rsidP="006C4456">
            <w:pPr>
              <w:pStyle w:val="TF-TEXTOQUADRO"/>
              <w:rPr>
                <w:sz w:val="16"/>
                <w:szCs w:val="16"/>
                <w:rPrChange w:id="370" w:author="Dalton Solano dos Reis" w:date="2024-06-26T08:19:00Z">
                  <w:rPr/>
                </w:rPrChange>
              </w:rPr>
            </w:pPr>
            <w:r w:rsidRPr="004F1480">
              <w:rPr>
                <w:sz w:val="16"/>
                <w:szCs w:val="16"/>
                <w:rPrChange w:id="371" w:author="Dalton Solano dos Reis" w:date="2024-06-26T08:19:00Z">
                  <w:rPr/>
                </w:rPrChange>
              </w:rPr>
              <w:t>Não</w:t>
            </w:r>
          </w:p>
        </w:tc>
        <w:tc>
          <w:tcPr>
            <w:tcW w:w="1830" w:type="dxa"/>
            <w:tcPrChange w:id="372" w:author="Dalton Solano dos Reis" w:date="2024-06-26T08:21:00Z">
              <w:tcPr>
                <w:tcW w:w="1729" w:type="dxa"/>
              </w:tcPr>
            </w:tcPrChange>
          </w:tcPr>
          <w:p w14:paraId="299B9624" w14:textId="46479B14" w:rsidR="006C4456" w:rsidRPr="004F1480" w:rsidRDefault="006C4456" w:rsidP="006C4456">
            <w:pPr>
              <w:pStyle w:val="TF-TEXTOQUADRO"/>
              <w:rPr>
                <w:sz w:val="16"/>
                <w:szCs w:val="16"/>
                <w:lang w:val="en-US"/>
                <w:rPrChange w:id="373" w:author="Dalton Solano dos Reis" w:date="2024-06-26T08:19:00Z">
                  <w:rPr>
                    <w:lang w:val="en-US"/>
                  </w:rPr>
                </w:rPrChange>
              </w:rPr>
            </w:pPr>
            <w:r w:rsidRPr="004F1480">
              <w:rPr>
                <w:sz w:val="16"/>
                <w:szCs w:val="16"/>
                <w:lang w:val="en-US"/>
                <w:rPrChange w:id="374" w:author="Dalton Solano dos Reis" w:date="2024-06-26T08:19:00Z">
                  <w:rPr>
                    <w:lang w:val="en-US"/>
                  </w:rPr>
                </w:rPrChange>
              </w:rPr>
              <w:t>Google Play e App Store</w:t>
            </w:r>
          </w:p>
        </w:tc>
        <w:tc>
          <w:tcPr>
            <w:tcW w:w="1396" w:type="dxa"/>
            <w:tcPrChange w:id="375" w:author="Dalton Solano dos Reis" w:date="2024-06-26T08:21:00Z">
              <w:tcPr>
                <w:tcW w:w="1396" w:type="dxa"/>
              </w:tcPr>
            </w:tcPrChange>
          </w:tcPr>
          <w:p w14:paraId="50DBBBDE" w14:textId="44153298" w:rsidR="006C4456" w:rsidRPr="004F1480" w:rsidRDefault="006C4456" w:rsidP="006C4456">
            <w:pPr>
              <w:pStyle w:val="TF-TEXTOQUADRO"/>
              <w:rPr>
                <w:sz w:val="16"/>
                <w:szCs w:val="16"/>
                <w:rPrChange w:id="376" w:author="Dalton Solano dos Reis" w:date="2024-06-26T08:19:00Z">
                  <w:rPr/>
                </w:rPrChange>
              </w:rPr>
            </w:pPr>
            <w:r w:rsidRPr="004F1480">
              <w:rPr>
                <w:sz w:val="16"/>
                <w:szCs w:val="16"/>
                <w:rPrChange w:id="377" w:author="Dalton Solano dos Reis" w:date="2024-06-26T08:19:00Z">
                  <w:rPr/>
                </w:rPrChange>
              </w:rPr>
              <w:t>Google Play</w:t>
            </w:r>
          </w:p>
        </w:tc>
      </w:tr>
    </w:tbl>
    <w:p w14:paraId="2B047823" w14:textId="15906E61" w:rsidR="00354FA3" w:rsidRDefault="00354FA3" w:rsidP="00EB51BE">
      <w:pPr>
        <w:pStyle w:val="TF-FONTE"/>
      </w:pPr>
      <w:r>
        <w:t>Fonte: elaborado pelo autor.</w:t>
      </w:r>
    </w:p>
    <w:p w14:paraId="4432F7D9" w14:textId="3FCC2852" w:rsidR="00F255FC" w:rsidRDefault="00F255FC" w:rsidP="00C211BE">
      <w:pPr>
        <w:pStyle w:val="Ttulo1"/>
      </w:pPr>
      <w:bookmarkStart w:id="378" w:name="_Toc54164921"/>
      <w:bookmarkStart w:id="379" w:name="_Toc54165675"/>
      <w:bookmarkStart w:id="380" w:name="_Toc54169333"/>
      <w:bookmarkStart w:id="381" w:name="_Toc96347439"/>
      <w:bookmarkStart w:id="382" w:name="_Toc96357723"/>
      <w:bookmarkStart w:id="383" w:name="_Toc96491866"/>
      <w:bookmarkStart w:id="384" w:name="_Toc511928439"/>
      <w:r>
        <w:t>CONCLUSÕES</w:t>
      </w:r>
      <w:bookmarkEnd w:id="378"/>
      <w:bookmarkEnd w:id="379"/>
      <w:bookmarkEnd w:id="380"/>
      <w:bookmarkEnd w:id="381"/>
      <w:bookmarkEnd w:id="382"/>
      <w:bookmarkEnd w:id="383"/>
      <w:bookmarkEnd w:id="384"/>
    </w:p>
    <w:p w14:paraId="1D7456C9" w14:textId="40C0D599" w:rsidR="007D22D7" w:rsidRDefault="00596075" w:rsidP="001B2F1E">
      <w:pPr>
        <w:pStyle w:val="TF-TEXTO"/>
      </w:pPr>
      <w:r>
        <w:t xml:space="preserve">Com base nos resultados obtidos, a aplicação se mostrou eficaz em seu objetivo de </w:t>
      </w:r>
      <w:r w:rsidR="005B4C97">
        <w:t>auxiliar</w:t>
      </w:r>
      <w:r>
        <w:t xml:space="preserve"> o ensino de ligações químicas e de reações de neutralização a partir do uso da Realidade Aumentada. De acordo com o</w:t>
      </w:r>
      <w:r w:rsidR="007D22D7">
        <w:t>s testes e</w:t>
      </w:r>
      <w:r>
        <w:t xml:space="preserve"> questionário</w:t>
      </w:r>
      <w:r w:rsidR="007D22D7">
        <w:t xml:space="preserve"> </w:t>
      </w:r>
      <w:r>
        <w:t>realizados</w:t>
      </w:r>
      <w:r w:rsidR="007D22D7">
        <w:t xml:space="preserve"> por usuários</w:t>
      </w:r>
      <w:r>
        <w:t xml:space="preserve">, fora constatado que </w:t>
      </w:r>
      <w:r w:rsidR="007D22D7">
        <w:t xml:space="preserve">para a maioria deles o </w:t>
      </w:r>
      <w:del w:id="385" w:author="Dalton Solano dos Reis" w:date="2024-06-26T08:23:00Z">
        <w:r w:rsidR="007D22D7" w:rsidDel="00F80485">
          <w:delText xml:space="preserve">app </w:delText>
        </w:r>
      </w:del>
      <w:ins w:id="386" w:author="Dalton Solano dos Reis" w:date="2024-06-26T08:23:00Z">
        <w:r w:rsidR="00F80485">
          <w:t xml:space="preserve">aplicativo </w:t>
        </w:r>
      </w:ins>
      <w:r w:rsidR="007D22D7">
        <w:t>fora fácil e intuitivo de usar</w:t>
      </w:r>
      <w:r>
        <w:t>.</w:t>
      </w:r>
      <w:r w:rsidR="007D22D7">
        <w:t xml:space="preserve"> Além disso, 73,9% dos usuários afirmaram “sim” quando questionados se “a ferramenta conseguiu despertar em você interesse em </w:t>
      </w:r>
      <w:r w:rsidR="001C7ED4">
        <w:t>conteúdo</w:t>
      </w:r>
      <w:r w:rsidR="007D22D7">
        <w:t xml:space="preserve"> ou assuntos relacionados a Química”, e mais de 80% dos usuários afirmaram “sim” quando questionados se o </w:t>
      </w:r>
      <w:del w:id="387" w:author="Dalton Solano dos Reis" w:date="2024-06-26T08:23:00Z">
        <w:r w:rsidR="007D22D7" w:rsidDel="00F80485">
          <w:delText xml:space="preserve">app </w:delText>
        </w:r>
      </w:del>
      <w:ins w:id="388" w:author="Dalton Solano dos Reis" w:date="2024-06-26T08:23:00Z">
        <w:r w:rsidR="00F80485">
          <w:t xml:space="preserve">aplicativo </w:t>
        </w:r>
      </w:ins>
      <w:r w:rsidR="007D22D7">
        <w:t>agregou ao seu conhecimento sobre ligações químicas.</w:t>
      </w:r>
    </w:p>
    <w:p w14:paraId="04752E76" w14:textId="68030BD6" w:rsidR="007D22D7" w:rsidRDefault="00596075" w:rsidP="001B2F1E">
      <w:pPr>
        <w:pStyle w:val="TF-TEXTO"/>
      </w:pPr>
      <w:r>
        <w:t xml:space="preserve">Apesar disso, é importante ressaltar </w:t>
      </w:r>
      <w:r w:rsidR="007D22D7">
        <w:t xml:space="preserve">algumas observações que foram relatadas acerca de </w:t>
      </w:r>
      <w:r w:rsidR="001C7ED4">
        <w:t>dificuldades</w:t>
      </w:r>
      <w:r w:rsidR="007D22D7">
        <w:t xml:space="preserve"> </w:t>
      </w:r>
      <w:r w:rsidR="001C7ED4">
        <w:t xml:space="preserve">de uso </w:t>
      </w:r>
      <w:r w:rsidR="007D22D7">
        <w:t xml:space="preserve">que </w:t>
      </w:r>
      <w:r w:rsidR="001C7ED4">
        <w:t xml:space="preserve">houve </w:t>
      </w:r>
      <w:r w:rsidR="007D22D7">
        <w:t xml:space="preserve">e melhorias propostas. Houve relato de um usuário com dificuldades para renderizar o átomo de oxigênio, pois segundo ele estava sendo renderizado o hidrogênio no marcador do oxigênio. Questões assim podem acontecer dependendo da iluminação do ambiente e da qualidade da impressão do marcador, como também por ângulos em que a câmera capta somente parte do marcador ou em situações que o foco </w:t>
      </w:r>
      <w:r w:rsidR="001C7ED4">
        <w:t xml:space="preserve">da câmera </w:t>
      </w:r>
      <w:r w:rsidR="007D22D7">
        <w:t>não ocorreu de forma muito assertiva. Outra observação, em tom de sugestão de melhoria, fora sobre aprimorar a arte dos elementos demonstrados em RA de forma a enriquecer ainda mais a experiência do usuário.</w:t>
      </w:r>
    </w:p>
    <w:p w14:paraId="2B6AB35E" w14:textId="601F7D81" w:rsidR="00F255FC" w:rsidRDefault="007D22D7" w:rsidP="001B2F1E">
      <w:pPr>
        <w:pStyle w:val="TF-TEXTO"/>
      </w:pPr>
      <w:r>
        <w:t xml:space="preserve">Sobre as ferramentas utilizados para o desenvolvimento do trabalho, </w:t>
      </w:r>
      <w:r w:rsidR="0047415C">
        <w:t>o editor Unity como principal ferramenta para a construção da aplicação se mostrou eficaz</w:t>
      </w:r>
      <w:r w:rsidR="00F255FC">
        <w:t>.</w:t>
      </w:r>
      <w:r w:rsidR="0047415C">
        <w:t xml:space="preserve"> </w:t>
      </w:r>
      <w:r>
        <w:t>Ele</w:t>
      </w:r>
      <w:r w:rsidR="0047415C">
        <w:t xml:space="preserve"> possui uma interface que facilita a criação de cenas e seus elementos gráficos. Alinhado ao uso do </w:t>
      </w:r>
      <w:r>
        <w:t xml:space="preserve">editor </w:t>
      </w:r>
      <w:r w:rsidR="0047415C">
        <w:t xml:space="preserve">Unity, o Vuforia SDK </w:t>
      </w:r>
      <w:r w:rsidR="00DB36A6">
        <w:t xml:space="preserve">foi útil para a criação de funcionalidades de Realidade Aumentada (RA). O componente </w:t>
      </w:r>
      <w:proofErr w:type="spellStart"/>
      <w:r w:rsidR="00DB36A6" w:rsidRPr="001C7ED4">
        <w:rPr>
          <w:rStyle w:val="TF-COURIER9"/>
        </w:rPr>
        <w:t>Image</w:t>
      </w:r>
      <w:proofErr w:type="spellEnd"/>
      <w:r w:rsidR="00DB36A6" w:rsidRPr="001C7ED4">
        <w:rPr>
          <w:rStyle w:val="TF-COURIER9"/>
        </w:rPr>
        <w:t xml:space="preserve"> Target</w:t>
      </w:r>
      <w:r w:rsidR="00DB36A6">
        <w:t>, que faz o rastreamento em tempo real dos marcadores, com as suas funcionalidades prontas atendeu</w:t>
      </w:r>
      <w:r>
        <w:t xml:space="preserve"> a</w:t>
      </w:r>
      <w:r w:rsidR="00DB36A6">
        <w:t xml:space="preserve"> quase todos os requisitos de rastreamento de marcadores. Além do </w:t>
      </w:r>
      <w:proofErr w:type="spellStart"/>
      <w:r w:rsidR="00DB36A6" w:rsidRPr="001C7ED4">
        <w:rPr>
          <w:rStyle w:val="TF-COURIER9"/>
        </w:rPr>
        <w:lastRenderedPageBreak/>
        <w:t>Image</w:t>
      </w:r>
      <w:proofErr w:type="spellEnd"/>
      <w:r w:rsidR="00DB36A6" w:rsidRPr="001C7ED4">
        <w:rPr>
          <w:rStyle w:val="TF-COURIER9"/>
        </w:rPr>
        <w:t xml:space="preserve"> Target</w:t>
      </w:r>
      <w:r w:rsidR="00DB36A6">
        <w:t xml:space="preserve">, o componente </w:t>
      </w:r>
      <w:r w:rsidR="00DB36A6" w:rsidRPr="001C7ED4">
        <w:rPr>
          <w:rStyle w:val="TF-COURIER9"/>
        </w:rPr>
        <w:t xml:space="preserve">AR </w:t>
      </w:r>
      <w:proofErr w:type="spellStart"/>
      <w:r w:rsidR="00DB36A6" w:rsidRPr="001C7ED4">
        <w:rPr>
          <w:rStyle w:val="TF-COURIER9"/>
        </w:rPr>
        <w:t>Camera</w:t>
      </w:r>
      <w:proofErr w:type="spellEnd"/>
      <w:r w:rsidR="00DB36A6">
        <w:t xml:space="preserve"> foi um diferencial pois permite testes em ambiente de desenvolvimento direto da webcam do notebook/computador, sem que haja a necessidade de ter um dispositivo móvel conectado à máquina, ao contrário do componente de RA equivalente da biblioteca AR Foundation (um concorrente)</w:t>
      </w:r>
      <w:r>
        <w:t>, o que acaba agilizando o processo de desenvolvimento</w:t>
      </w:r>
      <w:r w:rsidR="00DB36A6">
        <w:t>.</w:t>
      </w:r>
    </w:p>
    <w:p w14:paraId="27647EF7" w14:textId="4C5CC043" w:rsidR="00D81CFE" w:rsidRDefault="00D81CFE" w:rsidP="001B2F1E">
      <w:pPr>
        <w:pStyle w:val="TF-TEXTO"/>
      </w:pPr>
      <w:r>
        <w:t>As limitações do presente trabalho estão ligadas</w:t>
      </w:r>
      <w:r w:rsidR="001C7ED4">
        <w:t xml:space="preserve"> principalmente</w:t>
      </w:r>
      <w:r>
        <w:t xml:space="preserve"> à disponibilidade de informações</w:t>
      </w:r>
      <w:r w:rsidR="001C7ED4">
        <w:t xml:space="preserve"> </w:t>
      </w:r>
      <w:r>
        <w:t xml:space="preserve">acerca do uso das ferramentas para o desenvolvimento de aplicações em Realidade Aumentada. Apesar de estar em franca ascensão, o desenvolvimento de RA ainda não possui tantos materiais e discussões como por exemplo </w:t>
      </w:r>
      <w:r w:rsidRPr="00F80485">
        <w:rPr>
          <w:i/>
          <w:iCs/>
          <w:rPrChange w:id="389" w:author="Dalton Solano dos Reis" w:date="2024-06-26T08:25:00Z">
            <w:rPr/>
          </w:rPrChange>
        </w:rPr>
        <w:t>frameworks</w:t>
      </w:r>
      <w:r>
        <w:t xml:space="preserve"> de desenvolvimento </w:t>
      </w:r>
      <w:r w:rsidR="001C7ED4">
        <w:t>para a</w:t>
      </w:r>
      <w:r>
        <w:t xml:space="preserve"> Web, assim tornando mais trabalhosa a solução de problemas de desenvolvimento não tão comuns.</w:t>
      </w:r>
    </w:p>
    <w:p w14:paraId="7C50CCFA" w14:textId="13589E7E" w:rsidR="00056390" w:rsidRDefault="00661927" w:rsidP="001B2F1E">
      <w:pPr>
        <w:pStyle w:val="TF-TEXTO"/>
      </w:pPr>
      <w:r>
        <w:t xml:space="preserve">Embora o trabalho cumpra com todos os objetivos propostos, </w:t>
      </w:r>
      <w:r w:rsidR="00F32A40">
        <w:t xml:space="preserve">possíveis extensões de pesquisa e </w:t>
      </w:r>
      <w:r>
        <w:t>melhorias foram levantadas para continuações deste projeto:</w:t>
      </w:r>
    </w:p>
    <w:p w14:paraId="57704A8C" w14:textId="6FD3882B" w:rsidR="0047415C" w:rsidRDefault="0047415C">
      <w:pPr>
        <w:pStyle w:val="TF-ALNEA"/>
        <w:numPr>
          <w:ilvl w:val="0"/>
          <w:numId w:val="18"/>
        </w:numPr>
        <w:tabs>
          <w:tab w:val="num" w:pos="1077"/>
        </w:tabs>
        <w:spacing w:before="0" w:after="120"/>
        <w:ind w:left="1077" w:hanging="397"/>
        <w:pPrChange w:id="390" w:author="Dalton Solano dos Reis" w:date="2024-06-26T08:26:00Z">
          <w:pPr>
            <w:pStyle w:val="TF-TEXTO"/>
            <w:numPr>
              <w:numId w:val="18"/>
            </w:numPr>
            <w:ind w:left="1400" w:hanging="360"/>
          </w:pPr>
        </w:pPrChange>
      </w:pPr>
      <w:r>
        <w:t>aprimorar o movimento dos elétrons</w:t>
      </w:r>
      <w:r w:rsidR="00AD15F1">
        <w:t>, que atualmente giram de maneira uniforme ao redor do átomo,</w:t>
      </w:r>
      <w:r>
        <w:t xml:space="preserve"> de forma a representar melhor a realidade;</w:t>
      </w:r>
    </w:p>
    <w:p w14:paraId="454841E2" w14:textId="4CCEC6BE" w:rsidR="0047415C" w:rsidRDefault="0047415C">
      <w:pPr>
        <w:pStyle w:val="TF-ALNEA"/>
        <w:numPr>
          <w:ilvl w:val="0"/>
          <w:numId w:val="18"/>
        </w:numPr>
        <w:tabs>
          <w:tab w:val="num" w:pos="1077"/>
        </w:tabs>
        <w:spacing w:before="0" w:after="120"/>
        <w:ind w:left="1077" w:hanging="397"/>
        <w:pPrChange w:id="391" w:author="Dalton Solano dos Reis" w:date="2024-06-26T08:26:00Z">
          <w:pPr>
            <w:pStyle w:val="TF-TEXTO"/>
            <w:numPr>
              <w:numId w:val="18"/>
            </w:numPr>
            <w:ind w:left="1400" w:hanging="360"/>
          </w:pPr>
        </w:pPrChange>
      </w:pPr>
      <w:r>
        <w:t xml:space="preserve">aprimorar os elementos atribuídos para a </w:t>
      </w:r>
      <w:del w:id="392" w:author="Dalton Solano dos Reis" w:date="2024-06-26T08:27:00Z">
        <w:r w:rsidDel="00F80485">
          <w:delText xml:space="preserve">renderização </w:delText>
        </w:r>
      </w:del>
      <w:ins w:id="393" w:author="Dalton Solano dos Reis" w:date="2024-06-26T08:27:00Z">
        <w:r w:rsidR="00F80485">
          <w:t xml:space="preserve">representação dos produtos que representam </w:t>
        </w:r>
      </w:ins>
      <w:del w:id="394" w:author="Dalton Solano dos Reis" w:date="2024-06-26T08:27:00Z">
        <w:r w:rsidDel="00F80485">
          <w:delText>d</w:delText>
        </w:r>
      </w:del>
      <w:r>
        <w:t>o sal, ácido clorídrico e ácido muriático</w:t>
      </w:r>
      <w:r w:rsidR="00AD15F1">
        <w:t xml:space="preserve"> de forma a </w:t>
      </w:r>
      <w:r w:rsidR="00D57882">
        <w:t>torná-los</w:t>
      </w:r>
      <w:r w:rsidR="00AD15F1">
        <w:t xml:space="preserve"> mais atrativos</w:t>
      </w:r>
      <w:ins w:id="395" w:author="Dalton Solano dos Reis" w:date="2024-06-26T08:27:00Z">
        <w:r w:rsidR="00F80485">
          <w:t>, como o já utilizado na água</w:t>
        </w:r>
      </w:ins>
      <w:r>
        <w:t>;</w:t>
      </w:r>
    </w:p>
    <w:p w14:paraId="3BCA595B" w14:textId="37421AAB" w:rsidR="0047415C" w:rsidRDefault="0047415C">
      <w:pPr>
        <w:pStyle w:val="TF-ALNEA"/>
        <w:numPr>
          <w:ilvl w:val="0"/>
          <w:numId w:val="18"/>
        </w:numPr>
        <w:tabs>
          <w:tab w:val="num" w:pos="1077"/>
        </w:tabs>
        <w:spacing w:before="0" w:after="120"/>
        <w:ind w:left="1077" w:hanging="397"/>
        <w:pPrChange w:id="396" w:author="Dalton Solano dos Reis" w:date="2024-06-26T08:26:00Z">
          <w:pPr>
            <w:pStyle w:val="TF-TEXTO"/>
            <w:numPr>
              <w:numId w:val="18"/>
            </w:numPr>
            <w:ind w:left="1400" w:hanging="360"/>
          </w:pPr>
        </w:pPrChange>
      </w:pPr>
      <w:r>
        <w:t>aumentar o número de átomos, moléculas e reações suportadas pela aplicação;</w:t>
      </w:r>
    </w:p>
    <w:p w14:paraId="7DE14A22" w14:textId="7E55F927" w:rsidR="0047415C" w:rsidRDefault="0047415C">
      <w:pPr>
        <w:pStyle w:val="TF-ALNEA"/>
        <w:numPr>
          <w:ilvl w:val="0"/>
          <w:numId w:val="18"/>
        </w:numPr>
        <w:tabs>
          <w:tab w:val="num" w:pos="1077"/>
        </w:tabs>
        <w:spacing w:before="0" w:after="120"/>
        <w:ind w:left="1077" w:hanging="397"/>
        <w:pPrChange w:id="397" w:author="Dalton Solano dos Reis" w:date="2024-06-26T08:26:00Z">
          <w:pPr>
            <w:pStyle w:val="TF-TEXTO"/>
            <w:numPr>
              <w:numId w:val="18"/>
            </w:numPr>
            <w:ind w:left="1400" w:hanging="360"/>
          </w:pPr>
        </w:pPrChange>
      </w:pPr>
      <w:r>
        <w:t>adicionar breves explicações sobre o conteúdo de química dentro dos casos de uso</w:t>
      </w:r>
      <w:r w:rsidR="00334302">
        <w:t>;</w:t>
      </w:r>
    </w:p>
    <w:p w14:paraId="2FDFF5AC" w14:textId="15476910" w:rsidR="00334302" w:rsidRDefault="00334302">
      <w:pPr>
        <w:pStyle w:val="TF-ALNEA"/>
        <w:numPr>
          <w:ilvl w:val="0"/>
          <w:numId w:val="18"/>
        </w:numPr>
        <w:tabs>
          <w:tab w:val="num" w:pos="1077"/>
        </w:tabs>
        <w:spacing w:before="0" w:after="120"/>
        <w:ind w:left="1077" w:hanging="397"/>
        <w:pPrChange w:id="398" w:author="Dalton Solano dos Reis" w:date="2024-06-26T08:26:00Z">
          <w:pPr>
            <w:pStyle w:val="TF-TEXTO"/>
            <w:numPr>
              <w:numId w:val="18"/>
            </w:numPr>
            <w:ind w:left="1400" w:hanging="360"/>
          </w:pPr>
        </w:pPrChange>
      </w:pPr>
      <w:r>
        <w:t xml:space="preserve">adicionar </w:t>
      </w:r>
      <w:r w:rsidR="004532C4">
        <w:t>sons</w:t>
      </w:r>
      <w:r>
        <w:t xml:space="preserve"> à aplicação.</w:t>
      </w:r>
    </w:p>
    <w:p w14:paraId="376FD652" w14:textId="77777777" w:rsidR="00F255FC" w:rsidRDefault="00F255FC">
      <w:pPr>
        <w:pStyle w:val="TF-REFERNCIASTTULO"/>
      </w:pPr>
      <w:bookmarkStart w:id="399" w:name="_Toc419598588"/>
      <w:bookmarkStart w:id="400" w:name="_Toc420721330"/>
      <w:bookmarkStart w:id="401" w:name="_Toc420721484"/>
      <w:bookmarkStart w:id="402" w:name="_Toc420721575"/>
      <w:bookmarkStart w:id="403" w:name="_Toc420721781"/>
      <w:bookmarkStart w:id="404" w:name="_Toc420723222"/>
      <w:bookmarkStart w:id="405" w:name="_Toc482682385"/>
      <w:bookmarkStart w:id="406" w:name="_Toc54169335"/>
      <w:bookmarkStart w:id="407" w:name="_Toc96491868"/>
      <w:bookmarkStart w:id="408" w:name="_Toc511928441"/>
      <w:r>
        <w:t>Referências</w:t>
      </w:r>
      <w:bookmarkEnd w:id="399"/>
      <w:bookmarkEnd w:id="400"/>
      <w:bookmarkEnd w:id="401"/>
      <w:bookmarkEnd w:id="402"/>
      <w:bookmarkEnd w:id="403"/>
      <w:bookmarkEnd w:id="404"/>
      <w:bookmarkEnd w:id="405"/>
      <w:bookmarkEnd w:id="406"/>
      <w:bookmarkEnd w:id="407"/>
      <w:bookmarkEnd w:id="408"/>
    </w:p>
    <w:p w14:paraId="05E87C02" w14:textId="77777777" w:rsidR="00CA6E4C" w:rsidRDefault="00CA6E4C" w:rsidP="00CA6E4C">
      <w:pPr>
        <w:pStyle w:val="TF-REFERNCIASITEM"/>
      </w:pPr>
      <w:bookmarkStart w:id="409" w:name="_Toc54169336"/>
      <w:r w:rsidRPr="002966C1">
        <w:rPr>
          <w:lang w:val="en-US"/>
        </w:rPr>
        <w:t xml:space="preserve">AKÇAYIR, Murat; AKÇAYIR, </w:t>
      </w:r>
      <w:proofErr w:type="spellStart"/>
      <w:r w:rsidRPr="002966C1">
        <w:rPr>
          <w:lang w:val="en-US"/>
        </w:rPr>
        <w:t>Gökçe</w:t>
      </w:r>
      <w:proofErr w:type="spellEnd"/>
      <w:r w:rsidRPr="002966C1">
        <w:rPr>
          <w:lang w:val="en-US"/>
        </w:rPr>
        <w:t xml:space="preserve">. </w:t>
      </w:r>
      <w:r w:rsidRPr="00B948F7">
        <w:rPr>
          <w:lang w:val="en-US"/>
        </w:rPr>
        <w:t>Advantages and challenges associated with augmented reality for education: a systematic review of the literature. </w:t>
      </w:r>
      <w:proofErr w:type="spellStart"/>
      <w:r w:rsidRPr="0078708A">
        <w:rPr>
          <w:b/>
          <w:bCs/>
        </w:rPr>
        <w:t>Educational</w:t>
      </w:r>
      <w:proofErr w:type="spellEnd"/>
      <w:r w:rsidRPr="0078708A">
        <w:rPr>
          <w:b/>
          <w:bCs/>
        </w:rPr>
        <w:t xml:space="preserve"> </w:t>
      </w:r>
      <w:proofErr w:type="spellStart"/>
      <w:r w:rsidRPr="0078708A">
        <w:rPr>
          <w:b/>
          <w:bCs/>
        </w:rPr>
        <w:t>Research</w:t>
      </w:r>
      <w:proofErr w:type="spellEnd"/>
      <w:r w:rsidRPr="0078708A">
        <w:rPr>
          <w:b/>
          <w:bCs/>
        </w:rPr>
        <w:t xml:space="preserve"> Review. </w:t>
      </w:r>
      <w:r w:rsidRPr="0078708A">
        <w:t>[</w:t>
      </w:r>
      <w:proofErr w:type="spellStart"/>
      <w:r w:rsidRPr="0078708A">
        <w:t>S.l</w:t>
      </w:r>
      <w:proofErr w:type="spellEnd"/>
      <w:r w:rsidRPr="0078708A">
        <w:t>], p. 1-11. nov. 2016. Disponível em: https://doi.org/10.1016/j.edurev.2016.11.002. Acesso em: 25 abr. 2023.</w:t>
      </w:r>
    </w:p>
    <w:p w14:paraId="42EA1D70" w14:textId="3391D93C" w:rsidR="00CA6E4C" w:rsidRPr="00F97503" w:rsidRDefault="007D1460" w:rsidP="00CA6E4C">
      <w:pPr>
        <w:pStyle w:val="TF-REFERNCIASITEM"/>
        <w:rPr>
          <w:lang w:val="en-US"/>
        </w:rPr>
      </w:pPr>
      <w:r w:rsidRPr="002966C1">
        <w:t xml:space="preserve">ATKINS, Peter; JONES, Loretta </w:t>
      </w:r>
      <w:proofErr w:type="spellStart"/>
      <w:r w:rsidRPr="002966C1">
        <w:t>Co-autor</w:t>
      </w:r>
      <w:proofErr w:type="spellEnd"/>
      <w:r w:rsidRPr="002966C1">
        <w:t xml:space="preserve">; LAVERMAN, Leroy </w:t>
      </w:r>
      <w:proofErr w:type="spellStart"/>
      <w:r w:rsidRPr="002966C1">
        <w:t>Co-autor</w:t>
      </w:r>
      <w:proofErr w:type="spellEnd"/>
      <w:r w:rsidRPr="002966C1">
        <w:t>. </w:t>
      </w:r>
      <w:r w:rsidRPr="002966C1">
        <w:rPr>
          <w:b/>
          <w:bCs/>
        </w:rPr>
        <w:t>Princípios de química: questionando a vida moderna e o meio ambiente</w:t>
      </w:r>
      <w:r w:rsidRPr="002966C1">
        <w:t xml:space="preserve">.7. Porto Alegre: </w:t>
      </w:r>
      <w:proofErr w:type="spellStart"/>
      <w:r w:rsidRPr="002966C1">
        <w:t>ArtMed</w:t>
      </w:r>
      <w:proofErr w:type="spellEnd"/>
      <w:r w:rsidRPr="002966C1">
        <w:t xml:space="preserve">, 2018. E-book. Disponível em: https://integrada.minhabiblioteca.com.br/books/9788582604625. </w:t>
      </w:r>
      <w:proofErr w:type="spellStart"/>
      <w:r w:rsidRPr="007D1460">
        <w:rPr>
          <w:lang w:val="en-US"/>
        </w:rPr>
        <w:t>Acesso</w:t>
      </w:r>
      <w:proofErr w:type="spellEnd"/>
      <w:r w:rsidRPr="007D1460">
        <w:rPr>
          <w:lang w:val="en-US"/>
        </w:rPr>
        <w:t xml:space="preserve"> </w:t>
      </w:r>
      <w:proofErr w:type="spellStart"/>
      <w:r w:rsidRPr="007D1460">
        <w:rPr>
          <w:lang w:val="en-US"/>
        </w:rPr>
        <w:t>em</w:t>
      </w:r>
      <w:proofErr w:type="spellEnd"/>
      <w:r w:rsidRPr="007D1460">
        <w:rPr>
          <w:lang w:val="en-US"/>
        </w:rPr>
        <w:t>: 23 jun. 2024.</w:t>
      </w:r>
    </w:p>
    <w:p w14:paraId="2A781AD2" w14:textId="77777777" w:rsidR="00CA6E4C" w:rsidRDefault="00CA6E4C" w:rsidP="00CA6E4C">
      <w:pPr>
        <w:pStyle w:val="TF-REFERNCIASITEM"/>
        <w:rPr>
          <w:lang w:val="en-US"/>
        </w:rPr>
      </w:pPr>
      <w:r w:rsidRPr="00B26E7E">
        <w:rPr>
          <w:lang w:val="en-US"/>
        </w:rPr>
        <w:t>AZUMA, Ronald T. </w:t>
      </w:r>
      <w:r w:rsidRPr="00B26E7E">
        <w:rPr>
          <w:i/>
          <w:iCs/>
          <w:lang w:val="en-US"/>
        </w:rPr>
        <w:t>et al</w:t>
      </w:r>
      <w:r w:rsidRPr="00B26E7E">
        <w:rPr>
          <w:lang w:val="en-US"/>
        </w:rPr>
        <w:t>. Recent advances in augmented reality. </w:t>
      </w:r>
      <w:proofErr w:type="spellStart"/>
      <w:r w:rsidRPr="00B26E7E">
        <w:rPr>
          <w:b/>
          <w:bCs/>
          <w:lang w:val="en-US"/>
        </w:rPr>
        <w:t>Ieee</w:t>
      </w:r>
      <w:proofErr w:type="spellEnd"/>
      <w:r w:rsidRPr="00B26E7E">
        <w:rPr>
          <w:b/>
          <w:bCs/>
          <w:lang w:val="en-US"/>
        </w:rPr>
        <w:t xml:space="preserve"> Computer Graphics and Applications. </w:t>
      </w:r>
      <w:r w:rsidRPr="00B26E7E">
        <w:t>[</w:t>
      </w:r>
      <w:proofErr w:type="spellStart"/>
      <w:r w:rsidRPr="00B26E7E">
        <w:t>S.</w:t>
      </w:r>
      <w:r>
        <w:t>l</w:t>
      </w:r>
      <w:proofErr w:type="spellEnd"/>
      <w:r w:rsidRPr="00B26E7E">
        <w:t xml:space="preserve">], p. 34-47. nov. 2001. Disponível em: http://dx.doi.org/10.1364/3d.2017.jtu1f.1. </w:t>
      </w:r>
      <w:proofErr w:type="spellStart"/>
      <w:r w:rsidRPr="00B26E7E">
        <w:rPr>
          <w:lang w:val="en-US"/>
        </w:rPr>
        <w:t>Acesso</w:t>
      </w:r>
      <w:proofErr w:type="spellEnd"/>
      <w:r w:rsidRPr="00B26E7E">
        <w:rPr>
          <w:lang w:val="en-US"/>
        </w:rPr>
        <w:t xml:space="preserve"> </w:t>
      </w:r>
      <w:proofErr w:type="spellStart"/>
      <w:r w:rsidRPr="00B26E7E">
        <w:rPr>
          <w:lang w:val="en-US"/>
        </w:rPr>
        <w:t>em</w:t>
      </w:r>
      <w:proofErr w:type="spellEnd"/>
      <w:r w:rsidRPr="00B26E7E">
        <w:rPr>
          <w:lang w:val="en-US"/>
        </w:rPr>
        <w:t>: 25 abr. 2023.</w:t>
      </w:r>
    </w:p>
    <w:p w14:paraId="73B42740" w14:textId="77777777" w:rsidR="00CA6E4C" w:rsidRDefault="00CA6E4C" w:rsidP="00CA6E4C">
      <w:pPr>
        <w:pStyle w:val="TF-REFERNCIASITEM"/>
        <w:rPr>
          <w:lang w:val="en-US"/>
        </w:rPr>
      </w:pPr>
      <w:r w:rsidRPr="002966C1">
        <w:rPr>
          <w:lang w:val="en-US"/>
        </w:rPr>
        <w:t xml:space="preserve">GARZÓN, Juan; PAVÓN, </w:t>
      </w:r>
      <w:proofErr w:type="spellStart"/>
      <w:r w:rsidRPr="002966C1">
        <w:rPr>
          <w:lang w:val="en-US"/>
        </w:rPr>
        <w:t>Jua</w:t>
      </w:r>
      <w:proofErr w:type="spellEnd"/>
      <w:r w:rsidRPr="002966C1">
        <w:rPr>
          <w:lang w:val="en-US"/>
        </w:rPr>
        <w:t xml:space="preserve">; BALDIRIS, Silvia. </w:t>
      </w:r>
      <w:r w:rsidRPr="00012508">
        <w:rPr>
          <w:lang w:val="en-US"/>
        </w:rPr>
        <w:t>Systematic review and meta-analysis of augmented reality in educational settings. </w:t>
      </w:r>
      <w:r w:rsidRPr="007C58EA">
        <w:rPr>
          <w:b/>
          <w:bCs/>
        </w:rPr>
        <w:t>Virtual Reality. </w:t>
      </w:r>
      <w:r w:rsidRPr="007C58EA">
        <w:t>[</w:t>
      </w:r>
      <w:proofErr w:type="spellStart"/>
      <w:r w:rsidRPr="007C58EA">
        <w:t>S.</w:t>
      </w:r>
      <w:r>
        <w:t>l</w:t>
      </w:r>
      <w:proofErr w:type="spellEnd"/>
      <w:r w:rsidRPr="007C58EA">
        <w:t xml:space="preserve">], p. 1-14. dez. 2019. Disponível em: https://doi.org/10.1007/s10055-019-00379-9. </w:t>
      </w:r>
      <w:proofErr w:type="spellStart"/>
      <w:r w:rsidRPr="00012508">
        <w:rPr>
          <w:lang w:val="en-US"/>
        </w:rPr>
        <w:t>Acesso</w:t>
      </w:r>
      <w:proofErr w:type="spellEnd"/>
      <w:r w:rsidRPr="00012508">
        <w:rPr>
          <w:lang w:val="en-US"/>
        </w:rPr>
        <w:t xml:space="preserve"> </w:t>
      </w:r>
      <w:proofErr w:type="spellStart"/>
      <w:r w:rsidRPr="00012508">
        <w:rPr>
          <w:lang w:val="en-US"/>
        </w:rPr>
        <w:t>em</w:t>
      </w:r>
      <w:proofErr w:type="spellEnd"/>
      <w:r w:rsidRPr="00012508">
        <w:rPr>
          <w:lang w:val="en-US"/>
        </w:rPr>
        <w:t>: 25 abr. 2023.</w:t>
      </w:r>
    </w:p>
    <w:p w14:paraId="42F8AC67" w14:textId="35AC121F" w:rsidR="007D1460" w:rsidRPr="002966C1" w:rsidRDefault="007D1460" w:rsidP="00CA6E4C">
      <w:pPr>
        <w:pStyle w:val="TF-REFERNCIASITEM"/>
      </w:pPr>
      <w:r w:rsidRPr="002966C1">
        <w:rPr>
          <w:lang w:val="en-US"/>
        </w:rPr>
        <w:t xml:space="preserve">INTERNATIONAL UNION OF PURE AND APPLIED CHEMISTRY. </w:t>
      </w:r>
      <w:proofErr w:type="spellStart"/>
      <w:r>
        <w:t>Periodic</w:t>
      </w:r>
      <w:proofErr w:type="spellEnd"/>
      <w:r>
        <w:t xml:space="preserve"> </w:t>
      </w:r>
      <w:proofErr w:type="spellStart"/>
      <w:r>
        <w:t>Table</w:t>
      </w:r>
      <w:proofErr w:type="spellEnd"/>
      <w:r>
        <w:t xml:space="preserve"> </w:t>
      </w:r>
      <w:proofErr w:type="spellStart"/>
      <w:r>
        <w:t>of</w:t>
      </w:r>
      <w:proofErr w:type="spellEnd"/>
      <w:r>
        <w:t xml:space="preserve"> </w:t>
      </w:r>
      <w:proofErr w:type="spellStart"/>
      <w:r>
        <w:t>Elements</w:t>
      </w:r>
      <w:proofErr w:type="spellEnd"/>
      <w:r>
        <w:t xml:space="preserve">. 2018. Disponível em: https://iupac.org/what-we-do/periodic-table-of-elements/. </w:t>
      </w:r>
      <w:r w:rsidRPr="002966C1">
        <w:t>Acesso em: 23 jun. 2024.</w:t>
      </w:r>
    </w:p>
    <w:p w14:paraId="12B94DB2" w14:textId="6C334530" w:rsidR="00082474" w:rsidRDefault="00082474" w:rsidP="00CA6E4C">
      <w:pPr>
        <w:pStyle w:val="TF-REFERNCIASITEM"/>
        <w:rPr>
          <w:szCs w:val="18"/>
          <w:shd w:val="clear" w:color="auto" w:fill="FFFFFF"/>
        </w:rPr>
      </w:pPr>
      <w:r>
        <w:rPr>
          <w:szCs w:val="18"/>
          <w:shd w:val="clear" w:color="auto" w:fill="FFFFFF"/>
          <w:lang w:val="en-US"/>
        </w:rPr>
        <w:t>LDTT FURB</w:t>
      </w:r>
      <w:r w:rsidRPr="00810CFF">
        <w:rPr>
          <w:szCs w:val="18"/>
          <w:shd w:val="clear" w:color="auto" w:fill="FFFFFF"/>
          <w:lang w:val="en-US"/>
        </w:rPr>
        <w:t xml:space="preserve">. </w:t>
      </w:r>
      <w:r w:rsidR="004C01CB">
        <w:rPr>
          <w:b/>
          <w:bCs/>
          <w:szCs w:val="18"/>
          <w:shd w:val="clear" w:color="auto" w:fill="FFFFFF"/>
          <w:lang w:val="en-US"/>
        </w:rPr>
        <w:t xml:space="preserve">Super </w:t>
      </w:r>
      <w:proofErr w:type="spellStart"/>
      <w:r w:rsidR="004C01CB">
        <w:rPr>
          <w:b/>
          <w:bCs/>
          <w:szCs w:val="18"/>
          <w:shd w:val="clear" w:color="auto" w:fill="FFFFFF"/>
          <w:lang w:val="en-US"/>
        </w:rPr>
        <w:t>Trunfo</w:t>
      </w:r>
      <w:proofErr w:type="spellEnd"/>
      <w:r w:rsidR="004C01CB">
        <w:rPr>
          <w:b/>
          <w:bCs/>
          <w:szCs w:val="18"/>
          <w:shd w:val="clear" w:color="auto" w:fill="FFFFFF"/>
          <w:lang w:val="en-US"/>
        </w:rPr>
        <w:t xml:space="preserve"> </w:t>
      </w:r>
      <w:proofErr w:type="spellStart"/>
      <w:r w:rsidR="004C01CB">
        <w:rPr>
          <w:b/>
          <w:bCs/>
          <w:szCs w:val="18"/>
          <w:shd w:val="clear" w:color="auto" w:fill="FFFFFF"/>
          <w:lang w:val="en-US"/>
        </w:rPr>
        <w:t>Elementar</w:t>
      </w:r>
      <w:proofErr w:type="spellEnd"/>
      <w:r w:rsidRPr="00AE6E60">
        <w:rPr>
          <w:szCs w:val="18"/>
          <w:shd w:val="clear" w:color="auto" w:fill="FFFFFF"/>
          <w:lang w:val="en-US"/>
        </w:rPr>
        <w:t>, 20</w:t>
      </w:r>
      <w:r w:rsidR="004C01CB">
        <w:rPr>
          <w:szCs w:val="18"/>
          <w:shd w:val="clear" w:color="auto" w:fill="FFFFFF"/>
          <w:lang w:val="en-US"/>
        </w:rPr>
        <w:t>24</w:t>
      </w:r>
      <w:r w:rsidRPr="00AE6E60">
        <w:rPr>
          <w:szCs w:val="18"/>
          <w:shd w:val="clear" w:color="auto" w:fill="FFFFFF"/>
          <w:lang w:val="en-US"/>
        </w:rPr>
        <w:t xml:space="preserve">. </w:t>
      </w:r>
      <w:r>
        <w:rPr>
          <w:szCs w:val="18"/>
          <w:shd w:val="clear" w:color="auto" w:fill="FFFFFF"/>
        </w:rPr>
        <w:t>Disponível em:</w:t>
      </w:r>
      <w:r w:rsidR="004C01CB">
        <w:rPr>
          <w:szCs w:val="18"/>
          <w:shd w:val="clear" w:color="auto" w:fill="FFFFFF"/>
        </w:rPr>
        <w:t xml:space="preserve"> </w:t>
      </w:r>
      <w:r w:rsidR="004C01CB" w:rsidRPr="004C01CB">
        <w:t>https://play.google.com/store/apps/details?id=com.Furb.Habitat.SuperTrunfoElementar</w:t>
      </w:r>
      <w:r w:rsidRPr="00D74A7E">
        <w:t>.</w:t>
      </w:r>
      <w:r>
        <w:rPr>
          <w:szCs w:val="18"/>
          <w:shd w:val="clear" w:color="auto" w:fill="FFFFFF"/>
        </w:rPr>
        <w:t xml:space="preserve"> Acesso em: </w:t>
      </w:r>
      <w:r w:rsidR="004C01CB">
        <w:rPr>
          <w:szCs w:val="18"/>
          <w:shd w:val="clear" w:color="auto" w:fill="FFFFFF"/>
        </w:rPr>
        <w:t>02</w:t>
      </w:r>
      <w:r>
        <w:rPr>
          <w:szCs w:val="18"/>
          <w:shd w:val="clear" w:color="auto" w:fill="FFFFFF"/>
        </w:rPr>
        <w:t xml:space="preserve"> abr. 202</w:t>
      </w:r>
      <w:r w:rsidR="004C01CB">
        <w:rPr>
          <w:szCs w:val="18"/>
          <w:shd w:val="clear" w:color="auto" w:fill="FFFFFF"/>
        </w:rPr>
        <w:t>4</w:t>
      </w:r>
      <w:r>
        <w:rPr>
          <w:szCs w:val="18"/>
          <w:shd w:val="clear" w:color="auto" w:fill="FFFFFF"/>
        </w:rPr>
        <w:t>.</w:t>
      </w:r>
    </w:p>
    <w:p w14:paraId="3C378DB4" w14:textId="77777777" w:rsidR="00CA6E4C" w:rsidRPr="002966C1" w:rsidRDefault="00CA6E4C" w:rsidP="00CA6E4C">
      <w:pPr>
        <w:pStyle w:val="TF-REFERNCIASITEM"/>
        <w:rPr>
          <w:szCs w:val="18"/>
          <w:shd w:val="clear" w:color="auto" w:fill="FFFFFF"/>
        </w:rPr>
      </w:pPr>
      <w:r w:rsidRPr="00BD1B08">
        <w:rPr>
          <w:szCs w:val="18"/>
          <w:shd w:val="clear" w:color="auto" w:fill="FFFFFF"/>
        </w:rPr>
        <w:t>LEITE, B. S. Aplicativos de Realidade Virtual e Realidade Aumentada para o ensino de Química. </w:t>
      </w:r>
      <w:proofErr w:type="spellStart"/>
      <w:r w:rsidRPr="00BD1B08">
        <w:rPr>
          <w:b/>
          <w:bCs/>
          <w:szCs w:val="18"/>
          <w:shd w:val="clear" w:color="auto" w:fill="FFFFFF"/>
        </w:rPr>
        <w:t>Educitec</w:t>
      </w:r>
      <w:proofErr w:type="spellEnd"/>
      <w:r w:rsidRPr="00BD1B08">
        <w:rPr>
          <w:b/>
          <w:bCs/>
          <w:szCs w:val="18"/>
          <w:shd w:val="clear" w:color="auto" w:fill="FFFFFF"/>
        </w:rPr>
        <w:t xml:space="preserve"> - Revista de Estudos e Pesquisas sobre Ensino Tecnológico</w:t>
      </w:r>
      <w:r w:rsidRPr="00BD1B08">
        <w:rPr>
          <w:szCs w:val="18"/>
          <w:shd w:val="clear" w:color="auto" w:fill="FFFFFF"/>
        </w:rPr>
        <w:t xml:space="preserve">, Manaus, Brasil, v. 6, p. e097220, 2020. DOI: 10.31417/educitec.v6i.972. Disponível em: https://sistemascmc.ifam.edu.br/educitec/index.php/educitec/article/view/972. </w:t>
      </w:r>
      <w:r w:rsidRPr="002966C1">
        <w:rPr>
          <w:szCs w:val="18"/>
          <w:shd w:val="clear" w:color="auto" w:fill="FFFFFF"/>
        </w:rPr>
        <w:t>Acesso em: 25 abr. 2023.</w:t>
      </w:r>
    </w:p>
    <w:p w14:paraId="57D77B9D" w14:textId="09EF2158" w:rsidR="00BA4F70" w:rsidRDefault="00BA4F70" w:rsidP="00CA6E4C">
      <w:pPr>
        <w:pStyle w:val="TF-REFERNCIASITEM"/>
        <w:rPr>
          <w:szCs w:val="18"/>
          <w:shd w:val="clear" w:color="auto" w:fill="FFFFFF"/>
          <w:lang w:val="en-US"/>
        </w:rPr>
      </w:pPr>
      <w:r w:rsidRPr="002966C1">
        <w:rPr>
          <w:szCs w:val="18"/>
          <w:shd w:val="clear" w:color="auto" w:fill="FFFFFF"/>
        </w:rPr>
        <w:t xml:space="preserve">LIMA, M. B. de; ARAÚJO, M. J. R.; CORRÊA, S. de J. do C. Desenvolvimento de aplicativo de Realidade Aumentada para auxílio no reconhecimento das letras no processo de alfabetização infantil: um estudo no ensino fundamental menor. </w:t>
      </w:r>
      <w:r w:rsidRPr="002966C1">
        <w:rPr>
          <w:b/>
          <w:bCs/>
          <w:szCs w:val="18"/>
          <w:shd w:val="clear" w:color="auto" w:fill="FFFFFF"/>
        </w:rPr>
        <w:t>Revista Brasileira de Informática na Educação</w:t>
      </w:r>
      <w:r w:rsidRPr="002966C1">
        <w:rPr>
          <w:szCs w:val="18"/>
          <w:shd w:val="clear" w:color="auto" w:fill="FFFFFF"/>
        </w:rPr>
        <w:t xml:space="preserve">, [S. l.], v. 31, p. 602–630, 2023. DOI: 10.5753/rbie.2023.2916. Disponível em: https://journals-sol.sbc.org.br/index.php/rbie/article/view/2916. </w:t>
      </w:r>
      <w:proofErr w:type="spellStart"/>
      <w:r w:rsidRPr="00BA4F70">
        <w:rPr>
          <w:szCs w:val="18"/>
          <w:shd w:val="clear" w:color="auto" w:fill="FFFFFF"/>
          <w:lang w:val="en-US"/>
        </w:rPr>
        <w:t>Acesso</w:t>
      </w:r>
      <w:proofErr w:type="spellEnd"/>
      <w:r w:rsidRPr="00BA4F70">
        <w:rPr>
          <w:szCs w:val="18"/>
          <w:shd w:val="clear" w:color="auto" w:fill="FFFFFF"/>
          <w:lang w:val="en-US"/>
        </w:rPr>
        <w:t xml:space="preserve"> </w:t>
      </w:r>
      <w:proofErr w:type="spellStart"/>
      <w:r w:rsidRPr="00BA4F70">
        <w:rPr>
          <w:szCs w:val="18"/>
          <w:shd w:val="clear" w:color="auto" w:fill="FFFFFF"/>
          <w:lang w:val="en-US"/>
        </w:rPr>
        <w:t>em</w:t>
      </w:r>
      <w:proofErr w:type="spellEnd"/>
      <w:r w:rsidRPr="00BA4F70">
        <w:rPr>
          <w:szCs w:val="18"/>
          <w:shd w:val="clear" w:color="auto" w:fill="FFFFFF"/>
          <w:lang w:val="en-US"/>
        </w:rPr>
        <w:t>: 17 jun. 2024.</w:t>
      </w:r>
    </w:p>
    <w:p w14:paraId="17BC9145" w14:textId="4E671CDF" w:rsidR="003F5827" w:rsidRPr="002966C1" w:rsidRDefault="003F5827" w:rsidP="00CA6E4C">
      <w:pPr>
        <w:pStyle w:val="TF-REFERNCIASITEM"/>
        <w:rPr>
          <w:szCs w:val="18"/>
          <w:shd w:val="clear" w:color="auto" w:fill="FFFFFF"/>
        </w:rPr>
      </w:pPr>
      <w:r w:rsidRPr="002966C1">
        <w:rPr>
          <w:lang w:val="en-US"/>
        </w:rPr>
        <w:t xml:space="preserve">LING, </w:t>
      </w:r>
      <w:proofErr w:type="spellStart"/>
      <w:r w:rsidRPr="002966C1">
        <w:rPr>
          <w:lang w:val="en-US"/>
        </w:rPr>
        <w:t>Haibin</w:t>
      </w:r>
      <w:proofErr w:type="spellEnd"/>
      <w:r w:rsidRPr="002966C1">
        <w:rPr>
          <w:lang w:val="en-US"/>
        </w:rPr>
        <w:t xml:space="preserve">. Augmented Reality in Reality. </w:t>
      </w:r>
      <w:r w:rsidRPr="002966C1">
        <w:rPr>
          <w:b/>
          <w:bCs/>
          <w:lang w:val="en-US"/>
        </w:rPr>
        <w:t xml:space="preserve">IEEE </w:t>
      </w:r>
      <w:proofErr w:type="spellStart"/>
      <w:r w:rsidRPr="002966C1">
        <w:rPr>
          <w:b/>
          <w:bCs/>
          <w:lang w:val="en-US"/>
        </w:rPr>
        <w:t>MultiMedia</w:t>
      </w:r>
      <w:proofErr w:type="spellEnd"/>
      <w:r w:rsidRPr="002966C1">
        <w:rPr>
          <w:lang w:val="en-US"/>
        </w:rPr>
        <w:t>, v. 24, n. 3, p. 10-15</w:t>
      </w:r>
      <w:r w:rsidR="000A50BF" w:rsidRPr="002966C1">
        <w:rPr>
          <w:lang w:val="en-US"/>
        </w:rPr>
        <w:t>. ago</w:t>
      </w:r>
      <w:r w:rsidRPr="002966C1">
        <w:rPr>
          <w:lang w:val="en-US"/>
        </w:rPr>
        <w:t xml:space="preserve"> 2017.</w:t>
      </w:r>
      <w:r w:rsidR="000A50BF" w:rsidRPr="002966C1">
        <w:rPr>
          <w:lang w:val="en-US"/>
        </w:rPr>
        <w:t xml:space="preserve"> </w:t>
      </w:r>
      <w:r w:rsidR="000A50BF">
        <w:t xml:space="preserve">Disponível em: </w:t>
      </w:r>
      <w:hyperlink r:id="rId39" w:history="1">
        <w:r w:rsidR="000A50BF" w:rsidRPr="00C43921">
          <w:rPr>
            <w:szCs w:val="18"/>
            <w:shd w:val="clear" w:color="auto" w:fill="FFFFFF"/>
          </w:rPr>
          <w:t>https://ieeexplore.ieee.org/document/7999155</w:t>
        </w:r>
      </w:hyperlink>
      <w:r w:rsidR="000A50BF">
        <w:t>. Acesso em: 05 jun. 2024.</w:t>
      </w:r>
    </w:p>
    <w:p w14:paraId="3A43FCB8" w14:textId="77777777" w:rsidR="00CA6E4C" w:rsidRDefault="00CA6E4C" w:rsidP="00CA6E4C">
      <w:pPr>
        <w:pStyle w:val="TF-REFERNCIASITEM"/>
        <w:rPr>
          <w:szCs w:val="18"/>
          <w:shd w:val="clear" w:color="auto" w:fill="FFFFFF"/>
        </w:rPr>
      </w:pPr>
      <w:r w:rsidRPr="00810CFF">
        <w:rPr>
          <w:szCs w:val="18"/>
          <w:shd w:val="clear" w:color="auto" w:fill="FFFFFF"/>
          <w:lang w:val="en-US"/>
        </w:rPr>
        <w:t xml:space="preserve">MERGE EDU. </w:t>
      </w:r>
      <w:r w:rsidRPr="00AE6E60">
        <w:rPr>
          <w:b/>
          <w:bCs/>
          <w:szCs w:val="18"/>
          <w:shd w:val="clear" w:color="auto" w:fill="FFFFFF"/>
          <w:lang w:val="en-US"/>
        </w:rPr>
        <w:t>Hands on Science simulations</w:t>
      </w:r>
      <w:r w:rsidRPr="00AE6E60">
        <w:rPr>
          <w:szCs w:val="18"/>
          <w:shd w:val="clear" w:color="auto" w:fill="FFFFFF"/>
          <w:lang w:val="en-US"/>
        </w:rPr>
        <w:t xml:space="preserve">, 2019a. </w:t>
      </w:r>
      <w:r>
        <w:rPr>
          <w:szCs w:val="18"/>
          <w:shd w:val="clear" w:color="auto" w:fill="FFFFFF"/>
        </w:rPr>
        <w:t xml:space="preserve">Disponível em: </w:t>
      </w:r>
      <w:hyperlink r:id="rId40" w:history="1">
        <w:r w:rsidRPr="00D74A7E">
          <w:t>https://mergeedu.com/</w:t>
        </w:r>
      </w:hyperlink>
      <w:r w:rsidRPr="00D74A7E">
        <w:t>.</w:t>
      </w:r>
      <w:r>
        <w:rPr>
          <w:szCs w:val="18"/>
          <w:shd w:val="clear" w:color="auto" w:fill="FFFFFF"/>
        </w:rPr>
        <w:t xml:space="preserve"> Acesso em: 25 abr. 2023.</w:t>
      </w:r>
    </w:p>
    <w:p w14:paraId="5D42FFE0" w14:textId="77777777" w:rsidR="00CA6E4C" w:rsidRDefault="00CA6E4C" w:rsidP="00CA6E4C">
      <w:pPr>
        <w:pStyle w:val="TF-REFERNCIASITEM"/>
        <w:rPr>
          <w:szCs w:val="18"/>
          <w:shd w:val="clear" w:color="auto" w:fill="FFFFFF"/>
        </w:rPr>
      </w:pPr>
      <w:r w:rsidRPr="00810CFF">
        <w:rPr>
          <w:szCs w:val="18"/>
          <w:shd w:val="clear" w:color="auto" w:fill="FFFFFF"/>
        </w:rPr>
        <w:t xml:space="preserve">MERGE EDU. </w:t>
      </w:r>
      <w:proofErr w:type="spellStart"/>
      <w:r w:rsidRPr="00810CFF">
        <w:rPr>
          <w:b/>
          <w:bCs/>
          <w:szCs w:val="18"/>
          <w:shd w:val="clear" w:color="auto" w:fill="FFFFFF"/>
        </w:rPr>
        <w:t>Quizzes</w:t>
      </w:r>
      <w:proofErr w:type="spellEnd"/>
      <w:r w:rsidRPr="00810CFF">
        <w:rPr>
          <w:b/>
          <w:bCs/>
          <w:szCs w:val="18"/>
          <w:shd w:val="clear" w:color="auto" w:fill="FFFFFF"/>
        </w:rPr>
        <w:t xml:space="preserve"> – Merge Help Center</w:t>
      </w:r>
      <w:r w:rsidRPr="00810CFF">
        <w:rPr>
          <w:szCs w:val="18"/>
          <w:shd w:val="clear" w:color="auto" w:fill="FFFFFF"/>
        </w:rPr>
        <w:t xml:space="preserve">, 2019b. </w:t>
      </w:r>
      <w:r>
        <w:rPr>
          <w:szCs w:val="18"/>
          <w:shd w:val="clear" w:color="auto" w:fill="FFFFFF"/>
        </w:rPr>
        <w:t xml:space="preserve">Disponível em: </w:t>
      </w:r>
      <w:r w:rsidRPr="00AE6E60">
        <w:t>https://support.mergeedu.com/hc/en-us/articles/360052930832-Quizzes</w:t>
      </w:r>
      <w:r w:rsidRPr="00D74A7E">
        <w:t>.</w:t>
      </w:r>
      <w:r>
        <w:rPr>
          <w:szCs w:val="18"/>
          <w:shd w:val="clear" w:color="auto" w:fill="FFFFFF"/>
        </w:rPr>
        <w:t xml:space="preserve"> Acesso em: 28 abr. 2023.</w:t>
      </w:r>
    </w:p>
    <w:p w14:paraId="6E5F16D4" w14:textId="77777777" w:rsidR="00CA6E4C" w:rsidRDefault="00CA6E4C" w:rsidP="00CA6E4C">
      <w:pPr>
        <w:pStyle w:val="TF-REFERNCIASITEM"/>
      </w:pPr>
      <w:r>
        <w:rPr>
          <w:szCs w:val="18"/>
          <w:shd w:val="clear" w:color="auto" w:fill="FFFFFF"/>
        </w:rPr>
        <w:lastRenderedPageBreak/>
        <w:t xml:space="preserve">ROVIGO, Leonardo. </w:t>
      </w:r>
      <w:r>
        <w:rPr>
          <w:b/>
          <w:bCs/>
          <w:szCs w:val="18"/>
          <w:shd w:val="clear" w:color="auto" w:fill="FFFFFF"/>
        </w:rPr>
        <w:t>RVI-</w:t>
      </w:r>
      <w:proofErr w:type="spellStart"/>
      <w:r>
        <w:rPr>
          <w:b/>
          <w:bCs/>
          <w:szCs w:val="18"/>
          <w:shd w:val="clear" w:color="auto" w:fill="FFFFFF"/>
        </w:rPr>
        <w:t>Molecules</w:t>
      </w:r>
      <w:proofErr w:type="spellEnd"/>
      <w:r w:rsidRPr="00E46556">
        <w:rPr>
          <w:szCs w:val="18"/>
          <w:shd w:val="clear" w:color="auto" w:fill="FFFFFF"/>
        </w:rPr>
        <w:t>:</w:t>
      </w:r>
      <w:r>
        <w:rPr>
          <w:b/>
          <w:bCs/>
          <w:szCs w:val="18"/>
          <w:shd w:val="clear" w:color="auto" w:fill="FFFFFF"/>
        </w:rPr>
        <w:t xml:space="preserve"> </w:t>
      </w:r>
      <w:r w:rsidRPr="00E46556">
        <w:rPr>
          <w:szCs w:val="18"/>
          <w:shd w:val="clear" w:color="auto" w:fill="FFFFFF"/>
        </w:rPr>
        <w:t>ensino</w:t>
      </w:r>
      <w:r>
        <w:rPr>
          <w:szCs w:val="18"/>
          <w:shd w:val="clear" w:color="auto" w:fill="FFFFFF"/>
        </w:rPr>
        <w:t xml:space="preserve"> de geometria molecular de química com base em realidade virtual imersiva e ilusão de ótica. 2021. 15 f. Trabalho de Conclusão de Curso (Bacharelado em Ciências da Computação) </w:t>
      </w:r>
      <w:r>
        <w:t>- Centro de Ciências Exatas e Naturais, Universidade Regional de Blumenau, Blumenau.</w:t>
      </w:r>
    </w:p>
    <w:p w14:paraId="55070273" w14:textId="722B9ACC" w:rsidR="00BF09DA" w:rsidRDefault="00BF09DA" w:rsidP="00CA6E4C">
      <w:pPr>
        <w:pStyle w:val="TF-REFERNCIASITEM"/>
        <w:rPr>
          <w:szCs w:val="18"/>
          <w:shd w:val="clear" w:color="auto" w:fill="FFFFFF"/>
        </w:rPr>
      </w:pPr>
      <w:r w:rsidRPr="00C159F3">
        <w:rPr>
          <w:szCs w:val="18"/>
          <w:shd w:val="clear" w:color="auto" w:fill="FFFFFF"/>
        </w:rPr>
        <w:t>TORI, Romero; HOUNSELL, Marcelo da Silva; KIRNER, Claudio. Realidade Virtual; in: TORI,</w:t>
      </w:r>
      <w:r>
        <w:rPr>
          <w:szCs w:val="18"/>
          <w:shd w:val="clear" w:color="auto" w:fill="FFFFFF"/>
        </w:rPr>
        <w:t xml:space="preserve"> </w:t>
      </w:r>
      <w:r w:rsidRPr="00C159F3">
        <w:rPr>
          <w:szCs w:val="18"/>
          <w:shd w:val="clear" w:color="auto" w:fill="FFFFFF"/>
        </w:rPr>
        <w:t xml:space="preserve">Romero; </w:t>
      </w:r>
      <w:r>
        <w:rPr>
          <w:szCs w:val="18"/>
          <w:shd w:val="clear" w:color="auto" w:fill="FFFFFF"/>
        </w:rPr>
        <w:t>R</w:t>
      </w:r>
      <w:r w:rsidRPr="00C159F3">
        <w:rPr>
          <w:szCs w:val="18"/>
          <w:shd w:val="clear" w:color="auto" w:fill="FFFFFF"/>
        </w:rPr>
        <w:t xml:space="preserve">OUNSELL, Marcelo da Silva (org.). </w:t>
      </w:r>
      <w:r w:rsidRPr="00C159F3">
        <w:rPr>
          <w:b/>
          <w:bCs/>
          <w:szCs w:val="18"/>
          <w:shd w:val="clear" w:color="auto" w:fill="FFFFFF"/>
        </w:rPr>
        <w:t>Introdução a Realidade Virtual e Aumentada.</w:t>
      </w:r>
      <w:r>
        <w:rPr>
          <w:b/>
          <w:bCs/>
          <w:szCs w:val="18"/>
          <w:shd w:val="clear" w:color="auto" w:fill="FFFFFF"/>
        </w:rPr>
        <w:t xml:space="preserve"> </w:t>
      </w:r>
      <w:r w:rsidRPr="00C159F3">
        <w:rPr>
          <w:szCs w:val="18"/>
          <w:shd w:val="clear" w:color="auto" w:fill="FFFFFF"/>
        </w:rPr>
        <w:t>3. ed. Porto Alegre: Editora</w:t>
      </w:r>
      <w:r>
        <w:rPr>
          <w:szCs w:val="18"/>
          <w:shd w:val="clear" w:color="auto" w:fill="FFFFFF"/>
        </w:rPr>
        <w:t xml:space="preserve"> </w:t>
      </w:r>
      <w:r w:rsidRPr="00C159F3">
        <w:rPr>
          <w:szCs w:val="18"/>
          <w:shd w:val="clear" w:color="auto" w:fill="FFFFFF"/>
        </w:rPr>
        <w:t>SBC, 2020.</w:t>
      </w:r>
      <w:r>
        <w:rPr>
          <w:szCs w:val="18"/>
          <w:shd w:val="clear" w:color="auto" w:fill="FFFFFF"/>
        </w:rPr>
        <w:t xml:space="preserve"> Disponível em: </w:t>
      </w:r>
      <w:r w:rsidRPr="00F93B4F">
        <w:rPr>
          <w:szCs w:val="18"/>
          <w:shd w:val="clear" w:color="auto" w:fill="FFFFFF"/>
        </w:rPr>
        <w:t>https://books-sol.sbc.org.br/index.php/sbc/catalog/book/66</w:t>
      </w:r>
      <w:r>
        <w:rPr>
          <w:szCs w:val="18"/>
          <w:shd w:val="clear" w:color="auto" w:fill="FFFFFF"/>
        </w:rPr>
        <w:t>. Acesso em: 28 maio 2024.</w:t>
      </w:r>
    </w:p>
    <w:p w14:paraId="50FBB6C7" w14:textId="4B5D4AAF" w:rsidR="00CA6E4C" w:rsidRDefault="00CA6E4C" w:rsidP="00CA6E4C">
      <w:pPr>
        <w:pStyle w:val="TF-REFERNCIASITEM"/>
        <w:rPr>
          <w:szCs w:val="18"/>
          <w:shd w:val="clear" w:color="auto" w:fill="FFFFFF"/>
        </w:rPr>
      </w:pPr>
      <w:r w:rsidRPr="003807FE">
        <w:rPr>
          <w:szCs w:val="18"/>
          <w:shd w:val="clear" w:color="auto" w:fill="FFFFFF"/>
        </w:rPr>
        <w:t>TORI, Romero; KIRNER, Claudio; SISCOUTTO, Robson. </w:t>
      </w:r>
      <w:r w:rsidRPr="003807FE">
        <w:rPr>
          <w:b/>
          <w:bCs/>
          <w:szCs w:val="18"/>
        </w:rPr>
        <w:t>Fundamentos e Tecnologia de Realidade Virtual e Aumentada</w:t>
      </w:r>
      <w:r w:rsidRPr="003807FE">
        <w:rPr>
          <w:szCs w:val="18"/>
          <w:shd w:val="clear" w:color="auto" w:fill="FFFFFF"/>
        </w:rPr>
        <w:t>. Porto Alegre: S</w:t>
      </w:r>
      <w:r>
        <w:rPr>
          <w:szCs w:val="18"/>
          <w:shd w:val="clear" w:color="auto" w:fill="FFFFFF"/>
        </w:rPr>
        <w:t>BC</w:t>
      </w:r>
      <w:r w:rsidRPr="003807FE">
        <w:rPr>
          <w:szCs w:val="18"/>
          <w:shd w:val="clear" w:color="auto" w:fill="FFFFFF"/>
        </w:rPr>
        <w:t>, 2006. 422 p. Disponível em: https://repositorio.usp.br/item/001687127. Acesso em: 20 jun. 2023.</w:t>
      </w:r>
    </w:p>
    <w:p w14:paraId="132F5683" w14:textId="639FE28F" w:rsidR="00F255FC" w:rsidRDefault="00CA6E4C" w:rsidP="00CA6E4C">
      <w:pPr>
        <w:pStyle w:val="TF-REFERNCIASITEM"/>
      </w:pPr>
      <w:r w:rsidRPr="005F7D8B">
        <w:rPr>
          <w:szCs w:val="18"/>
          <w:shd w:val="clear" w:color="auto" w:fill="FFFFFF"/>
        </w:rPr>
        <w:t xml:space="preserve">UNITY. </w:t>
      </w:r>
      <w:r w:rsidRPr="005F7D8B">
        <w:rPr>
          <w:b/>
          <w:bCs/>
          <w:szCs w:val="18"/>
          <w:shd w:val="clear" w:color="auto" w:fill="FFFFFF"/>
        </w:rPr>
        <w:t>AR Foundation</w:t>
      </w:r>
      <w:r w:rsidRPr="005F7D8B">
        <w:rPr>
          <w:szCs w:val="18"/>
          <w:shd w:val="clear" w:color="auto" w:fill="FFFFFF"/>
        </w:rPr>
        <w:t>. [</w:t>
      </w:r>
      <w:proofErr w:type="spellStart"/>
      <w:r w:rsidRPr="005F7D8B">
        <w:rPr>
          <w:szCs w:val="18"/>
          <w:shd w:val="clear" w:color="auto" w:fill="FFFFFF"/>
        </w:rPr>
        <w:t>S.l</w:t>
      </w:r>
      <w:proofErr w:type="spellEnd"/>
      <w:r w:rsidRPr="005F7D8B">
        <w:rPr>
          <w:szCs w:val="18"/>
          <w:shd w:val="clear" w:color="auto" w:fill="FFFFFF"/>
        </w:rPr>
        <w:t xml:space="preserve">], [2018]. </w:t>
      </w:r>
      <w:r>
        <w:t>Disponível em: https://unity.com/unity/features/arfoundation. Acesso em: 25 abr. 2023.</w:t>
      </w:r>
      <w:bookmarkEnd w:id="409"/>
    </w:p>
    <w:p w14:paraId="6DF424F6" w14:textId="418C1BFA" w:rsidR="000C62C1" w:rsidRDefault="000C62C1" w:rsidP="00CA6E4C">
      <w:pPr>
        <w:pStyle w:val="TF-REFERNCIASITEM"/>
      </w:pPr>
      <w:r>
        <w:t xml:space="preserve">VUFORIA. </w:t>
      </w:r>
      <w:proofErr w:type="spellStart"/>
      <w:r w:rsidRPr="000C62C1">
        <w:rPr>
          <w:b/>
          <w:bCs/>
        </w:rPr>
        <w:t>Augmented</w:t>
      </w:r>
      <w:proofErr w:type="spellEnd"/>
      <w:r w:rsidRPr="000C62C1">
        <w:rPr>
          <w:b/>
          <w:bCs/>
        </w:rPr>
        <w:t xml:space="preserve"> Reality SDK</w:t>
      </w:r>
      <w:r>
        <w:t xml:space="preserve">. </w:t>
      </w:r>
      <w:r w:rsidRPr="005F7D8B">
        <w:rPr>
          <w:szCs w:val="18"/>
          <w:shd w:val="clear" w:color="auto" w:fill="FFFFFF"/>
        </w:rPr>
        <w:t>[</w:t>
      </w:r>
      <w:proofErr w:type="spellStart"/>
      <w:r w:rsidRPr="005F7D8B">
        <w:rPr>
          <w:szCs w:val="18"/>
          <w:shd w:val="clear" w:color="auto" w:fill="FFFFFF"/>
        </w:rPr>
        <w:t>S.l</w:t>
      </w:r>
      <w:proofErr w:type="spellEnd"/>
      <w:r w:rsidRPr="005F7D8B">
        <w:rPr>
          <w:szCs w:val="18"/>
          <w:shd w:val="clear" w:color="auto" w:fill="FFFFFF"/>
        </w:rPr>
        <w:t>], [</w:t>
      </w:r>
      <w:r w:rsidR="00CA7C9E">
        <w:rPr>
          <w:szCs w:val="18"/>
          <w:shd w:val="clear" w:color="auto" w:fill="FFFFFF"/>
        </w:rPr>
        <w:t>2011</w:t>
      </w:r>
      <w:r w:rsidRPr="005F7D8B">
        <w:rPr>
          <w:szCs w:val="18"/>
          <w:shd w:val="clear" w:color="auto" w:fill="FFFFFF"/>
        </w:rPr>
        <w:t xml:space="preserve">]. </w:t>
      </w:r>
      <w:r>
        <w:t xml:space="preserve">Disponível em: </w:t>
      </w:r>
      <w:r w:rsidRPr="000C62C1">
        <w:t>https://developer.vuforia.com</w:t>
      </w:r>
      <w:r>
        <w:t>. Acesso em: 05 jun. 2024.</w:t>
      </w:r>
    </w:p>
    <w:sectPr w:rsidR="000C62C1" w:rsidSect="00057B8B">
      <w:footerReference w:type="default" r:id="rId41"/>
      <w:footerReference w:type="first" r:id="rId42"/>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FC233" w14:textId="77777777" w:rsidR="002A5486" w:rsidRDefault="002A5486">
      <w:r>
        <w:separator/>
      </w:r>
    </w:p>
    <w:p w14:paraId="0F5A239A" w14:textId="77777777" w:rsidR="002A5486" w:rsidRDefault="002A5486"/>
  </w:endnote>
  <w:endnote w:type="continuationSeparator" w:id="0">
    <w:p w14:paraId="00AC9F98" w14:textId="77777777" w:rsidR="002A5486" w:rsidRDefault="002A5486">
      <w:r>
        <w:continuationSeparator/>
      </w:r>
    </w:p>
    <w:p w14:paraId="79734A6E" w14:textId="77777777" w:rsidR="002A5486" w:rsidRDefault="002A5486"/>
  </w:endnote>
  <w:endnote w:type="continuationNotice" w:id="1">
    <w:p w14:paraId="026CC496" w14:textId="77777777" w:rsidR="002A5486" w:rsidRDefault="002A54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08C02751"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3E2426">
      <w:rPr>
        <w:sz w:val="20"/>
      </w:rPr>
      <w:t>4</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16D39" w14:textId="77777777" w:rsidR="002A5486" w:rsidRDefault="002A5486">
      <w:r>
        <w:separator/>
      </w:r>
    </w:p>
    <w:p w14:paraId="27F80DCF" w14:textId="77777777" w:rsidR="002A5486" w:rsidRDefault="002A5486"/>
  </w:footnote>
  <w:footnote w:type="continuationSeparator" w:id="0">
    <w:p w14:paraId="2EDEBE12" w14:textId="77777777" w:rsidR="002A5486" w:rsidRDefault="002A5486">
      <w:r>
        <w:continuationSeparator/>
      </w:r>
    </w:p>
    <w:p w14:paraId="322E8B56" w14:textId="77777777" w:rsidR="002A5486" w:rsidRDefault="002A5486"/>
  </w:footnote>
  <w:footnote w:type="continuationNotice" w:id="1">
    <w:p w14:paraId="3BFB3650" w14:textId="77777777" w:rsidR="002A5486" w:rsidRDefault="002A548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81E1C82"/>
    <w:multiLevelType w:val="hybridMultilevel"/>
    <w:tmpl w:val="A948C42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7F68A2"/>
    <w:multiLevelType w:val="multilevel"/>
    <w:tmpl w:val="4DA63132"/>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18814F90"/>
    <w:multiLevelType w:val="hybridMultilevel"/>
    <w:tmpl w:val="0AF83FF8"/>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5"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6" w15:restartNumberingAfterBreak="0">
    <w:nsid w:val="34932461"/>
    <w:multiLevelType w:val="hybridMultilevel"/>
    <w:tmpl w:val="A948C42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576248E"/>
    <w:multiLevelType w:val="hybridMultilevel"/>
    <w:tmpl w:val="4AB43BFA"/>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8"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58796074"/>
    <w:multiLevelType w:val="hybridMultilevel"/>
    <w:tmpl w:val="0976686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340306343">
    <w:abstractNumId w:val="0"/>
  </w:num>
  <w:num w:numId="2" w16cid:durableId="306519992">
    <w:abstractNumId w:val="3"/>
  </w:num>
  <w:num w:numId="3" w16cid:durableId="7860490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14894021">
    <w:abstractNumId w:val="1"/>
  </w:num>
  <w:num w:numId="5" w16cid:durableId="1557328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76110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324039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053570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59709">
    <w:abstractNumId w:val="0"/>
  </w:num>
  <w:num w:numId="10" w16cid:durableId="1245845964">
    <w:abstractNumId w:val="0"/>
  </w:num>
  <w:num w:numId="11" w16cid:durableId="1043293268">
    <w:abstractNumId w:val="8"/>
  </w:num>
  <w:num w:numId="12" w16cid:durableId="5414806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4750790">
    <w:abstractNumId w:val="5"/>
  </w:num>
  <w:num w:numId="14" w16cid:durableId="1796438519">
    <w:abstractNumId w:val="9"/>
  </w:num>
  <w:num w:numId="15" w16cid:durableId="758869774">
    <w:abstractNumId w:val="6"/>
  </w:num>
  <w:num w:numId="16" w16cid:durableId="1794397104">
    <w:abstractNumId w:val="2"/>
  </w:num>
  <w:num w:numId="17" w16cid:durableId="1408843847">
    <w:abstractNumId w:val="7"/>
  </w:num>
  <w:num w:numId="18" w16cid:durableId="182867041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activeWritingStyle w:appName="MSWord" w:lang="pt-BR" w:vendorID="64" w:dllVersion="0" w:nlCheck="1" w:checkStyle="0"/>
  <w:activeWritingStyle w:appName="MSWord" w:lang="en-US" w:vendorID="64" w:dllVersion="0" w:nlCheck="1" w:checkStyle="0"/>
  <w:proofState w:spelling="clean" w:grammar="clean"/>
  <w:defaultTabStop w:val="709"/>
  <w:hyphenationZone w:val="425"/>
  <w:characterSpacingControl w:val="doNotCompress"/>
  <w:hdrShapeDefaults>
    <o:shapedefaults v:ext="edit" spidmax="2052"/>
  </w:hdrShapeDefaults>
  <w:footnotePr>
    <w:footnote w:id="-1"/>
    <w:footnote w:id="0"/>
    <w:footnote w:id="1"/>
  </w:footnotePr>
  <w:endnotePr>
    <w:endnote w:id="-1"/>
    <w:endnote w:id="0"/>
    <w:endnote w:id="1"/>
  </w:endnotePr>
  <w:compat>
    <w:doNotUseHTMLParagraphAutoSpacing/>
    <w:compatSetting w:name="compatibilityMode" w:uri="http://schemas.microsoft.com/office/word" w:val="12"/>
    <w:compatSetting w:name="useWord2013TrackBottomHyphenation" w:uri="http://schemas.microsoft.com/office/word" w:val="1"/>
  </w:compat>
  <w:rsids>
    <w:rsidRoot w:val="00984240"/>
    <w:rsid w:val="00000DAD"/>
    <w:rsid w:val="00001005"/>
    <w:rsid w:val="00001151"/>
    <w:rsid w:val="000038FB"/>
    <w:rsid w:val="00011BB4"/>
    <w:rsid w:val="00012922"/>
    <w:rsid w:val="000142B1"/>
    <w:rsid w:val="000153ED"/>
    <w:rsid w:val="0001575C"/>
    <w:rsid w:val="00017C80"/>
    <w:rsid w:val="000204E7"/>
    <w:rsid w:val="000204ED"/>
    <w:rsid w:val="00020642"/>
    <w:rsid w:val="00023FA0"/>
    <w:rsid w:val="00024F20"/>
    <w:rsid w:val="0002602F"/>
    <w:rsid w:val="0002688B"/>
    <w:rsid w:val="00027047"/>
    <w:rsid w:val="0003009A"/>
    <w:rsid w:val="000309FE"/>
    <w:rsid w:val="00030E4A"/>
    <w:rsid w:val="00031A27"/>
    <w:rsid w:val="0003584A"/>
    <w:rsid w:val="00035F34"/>
    <w:rsid w:val="00036052"/>
    <w:rsid w:val="0003784F"/>
    <w:rsid w:val="000478F6"/>
    <w:rsid w:val="00050FA6"/>
    <w:rsid w:val="00053FDD"/>
    <w:rsid w:val="000551B2"/>
    <w:rsid w:val="00056390"/>
    <w:rsid w:val="00057B8B"/>
    <w:rsid w:val="000608E9"/>
    <w:rsid w:val="00062602"/>
    <w:rsid w:val="000632C1"/>
    <w:rsid w:val="00065C3A"/>
    <w:rsid w:val="000667DF"/>
    <w:rsid w:val="00067AD7"/>
    <w:rsid w:val="00075792"/>
    <w:rsid w:val="000758B7"/>
    <w:rsid w:val="00076E9B"/>
    <w:rsid w:val="00077293"/>
    <w:rsid w:val="00082474"/>
    <w:rsid w:val="000A104C"/>
    <w:rsid w:val="000A125D"/>
    <w:rsid w:val="000A28CB"/>
    <w:rsid w:val="000A3EAB"/>
    <w:rsid w:val="000A50BF"/>
    <w:rsid w:val="000A7C35"/>
    <w:rsid w:val="000B1065"/>
    <w:rsid w:val="000B1293"/>
    <w:rsid w:val="000B2318"/>
    <w:rsid w:val="000B3868"/>
    <w:rsid w:val="000B78CA"/>
    <w:rsid w:val="000C123F"/>
    <w:rsid w:val="000C1926"/>
    <w:rsid w:val="000C1A18"/>
    <w:rsid w:val="000C59B8"/>
    <w:rsid w:val="000C62C1"/>
    <w:rsid w:val="000D0425"/>
    <w:rsid w:val="000D1E2B"/>
    <w:rsid w:val="000D34FB"/>
    <w:rsid w:val="000D5876"/>
    <w:rsid w:val="000D6A35"/>
    <w:rsid w:val="000E039E"/>
    <w:rsid w:val="000E07A6"/>
    <w:rsid w:val="000E27F9"/>
    <w:rsid w:val="000E2AB4"/>
    <w:rsid w:val="000E2B1E"/>
    <w:rsid w:val="000E311F"/>
    <w:rsid w:val="000E3A68"/>
    <w:rsid w:val="000E5C46"/>
    <w:rsid w:val="000E659F"/>
    <w:rsid w:val="000E6CE0"/>
    <w:rsid w:val="000F0681"/>
    <w:rsid w:val="000F1507"/>
    <w:rsid w:val="000F1EDD"/>
    <w:rsid w:val="000F2F2C"/>
    <w:rsid w:val="000F3881"/>
    <w:rsid w:val="000F77E3"/>
    <w:rsid w:val="00100AAB"/>
    <w:rsid w:val="00100CAA"/>
    <w:rsid w:val="00107B02"/>
    <w:rsid w:val="00111598"/>
    <w:rsid w:val="001164FE"/>
    <w:rsid w:val="00117C75"/>
    <w:rsid w:val="00120B7A"/>
    <w:rsid w:val="00122440"/>
    <w:rsid w:val="00122D14"/>
    <w:rsid w:val="00122EBD"/>
    <w:rsid w:val="00123230"/>
    <w:rsid w:val="00124E92"/>
    <w:rsid w:val="00125B8C"/>
    <w:rsid w:val="00130ADA"/>
    <w:rsid w:val="00130E5A"/>
    <w:rsid w:val="00133208"/>
    <w:rsid w:val="00134451"/>
    <w:rsid w:val="0013475B"/>
    <w:rsid w:val="00134B67"/>
    <w:rsid w:val="001364ED"/>
    <w:rsid w:val="001366DD"/>
    <w:rsid w:val="00142E14"/>
    <w:rsid w:val="001534BD"/>
    <w:rsid w:val="001554E9"/>
    <w:rsid w:val="00162BF1"/>
    <w:rsid w:val="001647EC"/>
    <w:rsid w:val="0016560C"/>
    <w:rsid w:val="00166F9D"/>
    <w:rsid w:val="00171696"/>
    <w:rsid w:val="00173BE5"/>
    <w:rsid w:val="00177DFE"/>
    <w:rsid w:val="00181CAF"/>
    <w:rsid w:val="00187C64"/>
    <w:rsid w:val="00190F9A"/>
    <w:rsid w:val="0019178D"/>
    <w:rsid w:val="001939C0"/>
    <w:rsid w:val="00197B2C"/>
    <w:rsid w:val="001A027C"/>
    <w:rsid w:val="001A0AE7"/>
    <w:rsid w:val="001A2139"/>
    <w:rsid w:val="001A301D"/>
    <w:rsid w:val="001A6292"/>
    <w:rsid w:val="001B22AD"/>
    <w:rsid w:val="001B2F1E"/>
    <w:rsid w:val="001B383D"/>
    <w:rsid w:val="001B7764"/>
    <w:rsid w:val="001C11D7"/>
    <w:rsid w:val="001C1F87"/>
    <w:rsid w:val="001C380F"/>
    <w:rsid w:val="001C5CBB"/>
    <w:rsid w:val="001C62E8"/>
    <w:rsid w:val="001C6944"/>
    <w:rsid w:val="001C7ED4"/>
    <w:rsid w:val="001D0061"/>
    <w:rsid w:val="001D147F"/>
    <w:rsid w:val="001D3D0F"/>
    <w:rsid w:val="001E37EF"/>
    <w:rsid w:val="001F600B"/>
    <w:rsid w:val="00200A43"/>
    <w:rsid w:val="00202F3F"/>
    <w:rsid w:val="002031AB"/>
    <w:rsid w:val="0020737C"/>
    <w:rsid w:val="002073CD"/>
    <w:rsid w:val="0021489E"/>
    <w:rsid w:val="0021536F"/>
    <w:rsid w:val="00216939"/>
    <w:rsid w:val="00217053"/>
    <w:rsid w:val="002176F3"/>
    <w:rsid w:val="00217888"/>
    <w:rsid w:val="002236A4"/>
    <w:rsid w:val="00224680"/>
    <w:rsid w:val="00224BB2"/>
    <w:rsid w:val="0023016C"/>
    <w:rsid w:val="00231C83"/>
    <w:rsid w:val="00231D08"/>
    <w:rsid w:val="0023369E"/>
    <w:rsid w:val="00235240"/>
    <w:rsid w:val="002368FD"/>
    <w:rsid w:val="00237A3F"/>
    <w:rsid w:val="00241D43"/>
    <w:rsid w:val="002440B0"/>
    <w:rsid w:val="00245C14"/>
    <w:rsid w:val="00245FA2"/>
    <w:rsid w:val="00246506"/>
    <w:rsid w:val="00251009"/>
    <w:rsid w:val="002528C3"/>
    <w:rsid w:val="0025495C"/>
    <w:rsid w:val="0025521B"/>
    <w:rsid w:val="00256F17"/>
    <w:rsid w:val="00257707"/>
    <w:rsid w:val="00257A5C"/>
    <w:rsid w:val="00263F11"/>
    <w:rsid w:val="002646AE"/>
    <w:rsid w:val="00267043"/>
    <w:rsid w:val="00271D5F"/>
    <w:rsid w:val="00272D4D"/>
    <w:rsid w:val="00274D76"/>
    <w:rsid w:val="00276085"/>
    <w:rsid w:val="00276225"/>
    <w:rsid w:val="00280845"/>
    <w:rsid w:val="002819DF"/>
    <w:rsid w:val="0028617A"/>
    <w:rsid w:val="002879A7"/>
    <w:rsid w:val="00291817"/>
    <w:rsid w:val="00291C7C"/>
    <w:rsid w:val="0029372D"/>
    <w:rsid w:val="0029608A"/>
    <w:rsid w:val="002966C1"/>
    <w:rsid w:val="002A282A"/>
    <w:rsid w:val="002A34A6"/>
    <w:rsid w:val="002A3E33"/>
    <w:rsid w:val="002A4B8B"/>
    <w:rsid w:val="002A5486"/>
    <w:rsid w:val="002A5E31"/>
    <w:rsid w:val="002B4718"/>
    <w:rsid w:val="002B4C10"/>
    <w:rsid w:val="002B62B4"/>
    <w:rsid w:val="002C10EB"/>
    <w:rsid w:val="002C203A"/>
    <w:rsid w:val="002D05A9"/>
    <w:rsid w:val="002D1DD6"/>
    <w:rsid w:val="002D3A09"/>
    <w:rsid w:val="002D43F3"/>
    <w:rsid w:val="002D7324"/>
    <w:rsid w:val="002E179E"/>
    <w:rsid w:val="002E4112"/>
    <w:rsid w:val="002E5BDE"/>
    <w:rsid w:val="002E6DD1"/>
    <w:rsid w:val="002F027E"/>
    <w:rsid w:val="002F240A"/>
    <w:rsid w:val="002F2FA2"/>
    <w:rsid w:val="002F3807"/>
    <w:rsid w:val="002F5469"/>
    <w:rsid w:val="002F5C20"/>
    <w:rsid w:val="00301D18"/>
    <w:rsid w:val="00302CAB"/>
    <w:rsid w:val="00311BA3"/>
    <w:rsid w:val="00312CEA"/>
    <w:rsid w:val="00327CB1"/>
    <w:rsid w:val="00334302"/>
    <w:rsid w:val="00335048"/>
    <w:rsid w:val="003354F9"/>
    <w:rsid w:val="00340B6D"/>
    <w:rsid w:val="0034274F"/>
    <w:rsid w:val="00344540"/>
    <w:rsid w:val="003466AA"/>
    <w:rsid w:val="0035171B"/>
    <w:rsid w:val="00353404"/>
    <w:rsid w:val="00354FA3"/>
    <w:rsid w:val="00361E86"/>
    <w:rsid w:val="00362443"/>
    <w:rsid w:val="00363090"/>
    <w:rsid w:val="00365244"/>
    <w:rsid w:val="003654FC"/>
    <w:rsid w:val="00365B0A"/>
    <w:rsid w:val="003762F0"/>
    <w:rsid w:val="00376612"/>
    <w:rsid w:val="00377724"/>
    <w:rsid w:val="00381B06"/>
    <w:rsid w:val="003825DF"/>
    <w:rsid w:val="00383087"/>
    <w:rsid w:val="00384FA1"/>
    <w:rsid w:val="00395463"/>
    <w:rsid w:val="00396E5E"/>
    <w:rsid w:val="003978E4"/>
    <w:rsid w:val="003A14E4"/>
    <w:rsid w:val="003A2B7D"/>
    <w:rsid w:val="003A4A75"/>
    <w:rsid w:val="003B0C0C"/>
    <w:rsid w:val="003B2345"/>
    <w:rsid w:val="003B3A11"/>
    <w:rsid w:val="003B3EAB"/>
    <w:rsid w:val="003B647A"/>
    <w:rsid w:val="003C0967"/>
    <w:rsid w:val="003C1AD8"/>
    <w:rsid w:val="003C211C"/>
    <w:rsid w:val="003D0C23"/>
    <w:rsid w:val="003D0EC5"/>
    <w:rsid w:val="003D281C"/>
    <w:rsid w:val="003D4801"/>
    <w:rsid w:val="003D70F7"/>
    <w:rsid w:val="003D7AD9"/>
    <w:rsid w:val="003E2426"/>
    <w:rsid w:val="003E4F19"/>
    <w:rsid w:val="003E5B7B"/>
    <w:rsid w:val="003E6C5B"/>
    <w:rsid w:val="003F4EDA"/>
    <w:rsid w:val="003F5827"/>
    <w:rsid w:val="003F6E3F"/>
    <w:rsid w:val="003F70A3"/>
    <w:rsid w:val="00400BA8"/>
    <w:rsid w:val="0040349A"/>
    <w:rsid w:val="0040436D"/>
    <w:rsid w:val="00405F55"/>
    <w:rsid w:val="00406452"/>
    <w:rsid w:val="00407E4F"/>
    <w:rsid w:val="00410543"/>
    <w:rsid w:val="0041186D"/>
    <w:rsid w:val="00412A40"/>
    <w:rsid w:val="0041342E"/>
    <w:rsid w:val="004173CC"/>
    <w:rsid w:val="0042356B"/>
    <w:rsid w:val="004243D2"/>
    <w:rsid w:val="00424610"/>
    <w:rsid w:val="004306DF"/>
    <w:rsid w:val="00437ED7"/>
    <w:rsid w:val="00442F45"/>
    <w:rsid w:val="00445FCD"/>
    <w:rsid w:val="004517A4"/>
    <w:rsid w:val="004532C4"/>
    <w:rsid w:val="004547DC"/>
    <w:rsid w:val="00460542"/>
    <w:rsid w:val="00463544"/>
    <w:rsid w:val="004673CE"/>
    <w:rsid w:val="00467DB6"/>
    <w:rsid w:val="0047415C"/>
    <w:rsid w:val="00475DE4"/>
    <w:rsid w:val="00476C78"/>
    <w:rsid w:val="00481757"/>
    <w:rsid w:val="0048576D"/>
    <w:rsid w:val="004861CE"/>
    <w:rsid w:val="00491898"/>
    <w:rsid w:val="00493FCF"/>
    <w:rsid w:val="0049495C"/>
    <w:rsid w:val="00497EF6"/>
    <w:rsid w:val="004A6663"/>
    <w:rsid w:val="004B0020"/>
    <w:rsid w:val="004B0996"/>
    <w:rsid w:val="004B1EAD"/>
    <w:rsid w:val="004B39CA"/>
    <w:rsid w:val="004B6B8F"/>
    <w:rsid w:val="004B7511"/>
    <w:rsid w:val="004C01CB"/>
    <w:rsid w:val="004C1F0C"/>
    <w:rsid w:val="004C57B2"/>
    <w:rsid w:val="004D1E30"/>
    <w:rsid w:val="004D43A6"/>
    <w:rsid w:val="004D4468"/>
    <w:rsid w:val="004E057C"/>
    <w:rsid w:val="004E4DA7"/>
    <w:rsid w:val="004E6619"/>
    <w:rsid w:val="004E698D"/>
    <w:rsid w:val="004F1480"/>
    <w:rsid w:val="004F3135"/>
    <w:rsid w:val="004F628A"/>
    <w:rsid w:val="004F68E3"/>
    <w:rsid w:val="00503373"/>
    <w:rsid w:val="00510161"/>
    <w:rsid w:val="00513451"/>
    <w:rsid w:val="00514381"/>
    <w:rsid w:val="00515C87"/>
    <w:rsid w:val="00516075"/>
    <w:rsid w:val="00520403"/>
    <w:rsid w:val="0052095A"/>
    <w:rsid w:val="005238BB"/>
    <w:rsid w:val="00524FB2"/>
    <w:rsid w:val="0052787C"/>
    <w:rsid w:val="00532A06"/>
    <w:rsid w:val="00536336"/>
    <w:rsid w:val="00537378"/>
    <w:rsid w:val="005404CF"/>
    <w:rsid w:val="00542ED7"/>
    <w:rsid w:val="005435EC"/>
    <w:rsid w:val="0054375D"/>
    <w:rsid w:val="005448AC"/>
    <w:rsid w:val="00545318"/>
    <w:rsid w:val="00545981"/>
    <w:rsid w:val="00546FC6"/>
    <w:rsid w:val="00550D4A"/>
    <w:rsid w:val="00551769"/>
    <w:rsid w:val="00551BD4"/>
    <w:rsid w:val="005529DD"/>
    <w:rsid w:val="00554256"/>
    <w:rsid w:val="00554C0F"/>
    <w:rsid w:val="00557508"/>
    <w:rsid w:val="00563566"/>
    <w:rsid w:val="00564A29"/>
    <w:rsid w:val="00564FBC"/>
    <w:rsid w:val="00566A2C"/>
    <w:rsid w:val="005705A9"/>
    <w:rsid w:val="00572864"/>
    <w:rsid w:val="00573A96"/>
    <w:rsid w:val="005765E0"/>
    <w:rsid w:val="00581411"/>
    <w:rsid w:val="005816A3"/>
    <w:rsid w:val="00582CAF"/>
    <w:rsid w:val="0058307E"/>
    <w:rsid w:val="0058618A"/>
    <w:rsid w:val="005862B6"/>
    <w:rsid w:val="00593C27"/>
    <w:rsid w:val="00594B25"/>
    <w:rsid w:val="00596075"/>
    <w:rsid w:val="005A1924"/>
    <w:rsid w:val="005A4017"/>
    <w:rsid w:val="005A4952"/>
    <w:rsid w:val="005A51EA"/>
    <w:rsid w:val="005A7C5D"/>
    <w:rsid w:val="005B0062"/>
    <w:rsid w:val="005B0963"/>
    <w:rsid w:val="005B20A1"/>
    <w:rsid w:val="005B2478"/>
    <w:rsid w:val="005B4C97"/>
    <w:rsid w:val="005B6A00"/>
    <w:rsid w:val="005D0979"/>
    <w:rsid w:val="005D5B88"/>
    <w:rsid w:val="005E096D"/>
    <w:rsid w:val="005E1019"/>
    <w:rsid w:val="005E2FC4"/>
    <w:rsid w:val="005E35F3"/>
    <w:rsid w:val="005E400D"/>
    <w:rsid w:val="005E4D96"/>
    <w:rsid w:val="005E626C"/>
    <w:rsid w:val="005E6756"/>
    <w:rsid w:val="005E68A9"/>
    <w:rsid w:val="005E698D"/>
    <w:rsid w:val="005F08E8"/>
    <w:rsid w:val="005F09F1"/>
    <w:rsid w:val="005F2235"/>
    <w:rsid w:val="005F3759"/>
    <w:rsid w:val="005F645A"/>
    <w:rsid w:val="00605C72"/>
    <w:rsid w:val="006069C6"/>
    <w:rsid w:val="00606F9D"/>
    <w:rsid w:val="006118D1"/>
    <w:rsid w:val="00613591"/>
    <w:rsid w:val="00614F72"/>
    <w:rsid w:val="00620605"/>
    <w:rsid w:val="00620D93"/>
    <w:rsid w:val="00621366"/>
    <w:rsid w:val="00623C76"/>
    <w:rsid w:val="0062576D"/>
    <w:rsid w:val="00625788"/>
    <w:rsid w:val="0063277E"/>
    <w:rsid w:val="00635175"/>
    <w:rsid w:val="0064214D"/>
    <w:rsid w:val="006426D5"/>
    <w:rsid w:val="00644EE1"/>
    <w:rsid w:val="0064539A"/>
    <w:rsid w:val="006456AC"/>
    <w:rsid w:val="006466FF"/>
    <w:rsid w:val="00647FCB"/>
    <w:rsid w:val="0065248F"/>
    <w:rsid w:val="00652E4B"/>
    <w:rsid w:val="00656C00"/>
    <w:rsid w:val="00661927"/>
    <w:rsid w:val="00661967"/>
    <w:rsid w:val="006636B1"/>
    <w:rsid w:val="006656B5"/>
    <w:rsid w:val="0066664D"/>
    <w:rsid w:val="00671B49"/>
    <w:rsid w:val="006727A4"/>
    <w:rsid w:val="0067526D"/>
    <w:rsid w:val="0067784A"/>
    <w:rsid w:val="006810BA"/>
    <w:rsid w:val="00695339"/>
    <w:rsid w:val="00695745"/>
    <w:rsid w:val="006A0A1A"/>
    <w:rsid w:val="006A1CC6"/>
    <w:rsid w:val="006A6460"/>
    <w:rsid w:val="006A7040"/>
    <w:rsid w:val="006A7C29"/>
    <w:rsid w:val="006B104E"/>
    <w:rsid w:val="006B4F09"/>
    <w:rsid w:val="006B5AEA"/>
    <w:rsid w:val="006B6383"/>
    <w:rsid w:val="006B640D"/>
    <w:rsid w:val="006C2744"/>
    <w:rsid w:val="006C4279"/>
    <w:rsid w:val="006C4456"/>
    <w:rsid w:val="006C4F0D"/>
    <w:rsid w:val="006C61FA"/>
    <w:rsid w:val="006D0896"/>
    <w:rsid w:val="006D5926"/>
    <w:rsid w:val="006E3799"/>
    <w:rsid w:val="006E5B2B"/>
    <w:rsid w:val="006E61CB"/>
    <w:rsid w:val="006F27F1"/>
    <w:rsid w:val="006F4DB6"/>
    <w:rsid w:val="006F60DD"/>
    <w:rsid w:val="00700C1A"/>
    <w:rsid w:val="00701F65"/>
    <w:rsid w:val="007035A9"/>
    <w:rsid w:val="0070391A"/>
    <w:rsid w:val="00704704"/>
    <w:rsid w:val="00706486"/>
    <w:rsid w:val="00712890"/>
    <w:rsid w:val="00712F48"/>
    <w:rsid w:val="0071616D"/>
    <w:rsid w:val="007216D4"/>
    <w:rsid w:val="00721822"/>
    <w:rsid w:val="00722558"/>
    <w:rsid w:val="00724B68"/>
    <w:rsid w:val="00725368"/>
    <w:rsid w:val="007304F3"/>
    <w:rsid w:val="00731392"/>
    <w:rsid w:val="007334A0"/>
    <w:rsid w:val="00733FF9"/>
    <w:rsid w:val="0074216C"/>
    <w:rsid w:val="0074460A"/>
    <w:rsid w:val="00745B17"/>
    <w:rsid w:val="00752825"/>
    <w:rsid w:val="007529FF"/>
    <w:rsid w:val="00754E20"/>
    <w:rsid w:val="007554DF"/>
    <w:rsid w:val="007572DC"/>
    <w:rsid w:val="0075776D"/>
    <w:rsid w:val="007613FB"/>
    <w:rsid w:val="00766AE1"/>
    <w:rsid w:val="007670A0"/>
    <w:rsid w:val="00770ABD"/>
    <w:rsid w:val="007722BF"/>
    <w:rsid w:val="00773951"/>
    <w:rsid w:val="00774FCD"/>
    <w:rsid w:val="00775223"/>
    <w:rsid w:val="00780D0D"/>
    <w:rsid w:val="00784B28"/>
    <w:rsid w:val="007854B3"/>
    <w:rsid w:val="00785D92"/>
    <w:rsid w:val="00786777"/>
    <w:rsid w:val="0078715C"/>
    <w:rsid w:val="0078787D"/>
    <w:rsid w:val="00787FA8"/>
    <w:rsid w:val="007915EC"/>
    <w:rsid w:val="00792A09"/>
    <w:rsid w:val="00793808"/>
    <w:rsid w:val="007A2117"/>
    <w:rsid w:val="007A3124"/>
    <w:rsid w:val="007A56D7"/>
    <w:rsid w:val="007B3C8F"/>
    <w:rsid w:val="007C04B7"/>
    <w:rsid w:val="007C0564"/>
    <w:rsid w:val="007C080E"/>
    <w:rsid w:val="007C45C4"/>
    <w:rsid w:val="007C663E"/>
    <w:rsid w:val="007C7634"/>
    <w:rsid w:val="007D10F2"/>
    <w:rsid w:val="007D1460"/>
    <w:rsid w:val="007D22D7"/>
    <w:rsid w:val="007D385E"/>
    <w:rsid w:val="007D3BB7"/>
    <w:rsid w:val="007D56F5"/>
    <w:rsid w:val="007D5CD4"/>
    <w:rsid w:val="007D5DC5"/>
    <w:rsid w:val="007D75DF"/>
    <w:rsid w:val="007E0B36"/>
    <w:rsid w:val="007E20BF"/>
    <w:rsid w:val="007E48A3"/>
    <w:rsid w:val="007E67A0"/>
    <w:rsid w:val="007E730D"/>
    <w:rsid w:val="007F3CFA"/>
    <w:rsid w:val="007F403E"/>
    <w:rsid w:val="007F6F23"/>
    <w:rsid w:val="00810CEA"/>
    <w:rsid w:val="00812AFF"/>
    <w:rsid w:val="00812E30"/>
    <w:rsid w:val="00815017"/>
    <w:rsid w:val="00815FE5"/>
    <w:rsid w:val="00823062"/>
    <w:rsid w:val="008233E5"/>
    <w:rsid w:val="00826A64"/>
    <w:rsid w:val="00830D16"/>
    <w:rsid w:val="0083128D"/>
    <w:rsid w:val="0083299A"/>
    <w:rsid w:val="00833DE8"/>
    <w:rsid w:val="00833F47"/>
    <w:rsid w:val="008348C3"/>
    <w:rsid w:val="008365C5"/>
    <w:rsid w:val="008373B4"/>
    <w:rsid w:val="00837623"/>
    <w:rsid w:val="008413D4"/>
    <w:rsid w:val="00842B88"/>
    <w:rsid w:val="00845270"/>
    <w:rsid w:val="00847D37"/>
    <w:rsid w:val="00850CC5"/>
    <w:rsid w:val="00855727"/>
    <w:rsid w:val="00864CDD"/>
    <w:rsid w:val="00866EA3"/>
    <w:rsid w:val="0087190C"/>
    <w:rsid w:val="00871A41"/>
    <w:rsid w:val="00876529"/>
    <w:rsid w:val="00876F22"/>
    <w:rsid w:val="00877B61"/>
    <w:rsid w:val="00877FC4"/>
    <w:rsid w:val="008826AC"/>
    <w:rsid w:val="00884AB7"/>
    <w:rsid w:val="00886D76"/>
    <w:rsid w:val="00892F23"/>
    <w:rsid w:val="00895AF6"/>
    <w:rsid w:val="008971BC"/>
    <w:rsid w:val="00897323"/>
    <w:rsid w:val="008A4A26"/>
    <w:rsid w:val="008A5E23"/>
    <w:rsid w:val="008A7A05"/>
    <w:rsid w:val="008B0A07"/>
    <w:rsid w:val="008B1C15"/>
    <w:rsid w:val="008B4C8C"/>
    <w:rsid w:val="008B5B86"/>
    <w:rsid w:val="008B5E65"/>
    <w:rsid w:val="008C0A74"/>
    <w:rsid w:val="008C0D3E"/>
    <w:rsid w:val="008C1495"/>
    <w:rsid w:val="008C2D1A"/>
    <w:rsid w:val="008C2E62"/>
    <w:rsid w:val="008C47A9"/>
    <w:rsid w:val="008C5E2A"/>
    <w:rsid w:val="008C7E52"/>
    <w:rsid w:val="008D355C"/>
    <w:rsid w:val="008D69C5"/>
    <w:rsid w:val="008D7404"/>
    <w:rsid w:val="008E0BD3"/>
    <w:rsid w:val="008E1D9D"/>
    <w:rsid w:val="008E2B0E"/>
    <w:rsid w:val="008E41CE"/>
    <w:rsid w:val="008E6448"/>
    <w:rsid w:val="008F41C6"/>
    <w:rsid w:val="008F4A87"/>
    <w:rsid w:val="008F70AD"/>
    <w:rsid w:val="009018BD"/>
    <w:rsid w:val="009022BF"/>
    <w:rsid w:val="009035A0"/>
    <w:rsid w:val="009060FB"/>
    <w:rsid w:val="00906944"/>
    <w:rsid w:val="00911CD9"/>
    <w:rsid w:val="00912B71"/>
    <w:rsid w:val="009143BC"/>
    <w:rsid w:val="00917095"/>
    <w:rsid w:val="0092252A"/>
    <w:rsid w:val="009226B2"/>
    <w:rsid w:val="009237DC"/>
    <w:rsid w:val="00925080"/>
    <w:rsid w:val="009263D8"/>
    <w:rsid w:val="00931632"/>
    <w:rsid w:val="00931A6D"/>
    <w:rsid w:val="00932C92"/>
    <w:rsid w:val="00932E1B"/>
    <w:rsid w:val="00932E94"/>
    <w:rsid w:val="00933587"/>
    <w:rsid w:val="00933A15"/>
    <w:rsid w:val="009349F5"/>
    <w:rsid w:val="009368E6"/>
    <w:rsid w:val="00937465"/>
    <w:rsid w:val="00937F03"/>
    <w:rsid w:val="00945053"/>
    <w:rsid w:val="009454E4"/>
    <w:rsid w:val="00946F28"/>
    <w:rsid w:val="009544EF"/>
    <w:rsid w:val="009549BF"/>
    <w:rsid w:val="00956184"/>
    <w:rsid w:val="009572BE"/>
    <w:rsid w:val="00957B40"/>
    <w:rsid w:val="00961E9B"/>
    <w:rsid w:val="0096683A"/>
    <w:rsid w:val="00967066"/>
    <w:rsid w:val="00967A84"/>
    <w:rsid w:val="00982113"/>
    <w:rsid w:val="00984240"/>
    <w:rsid w:val="00984EDE"/>
    <w:rsid w:val="00985317"/>
    <w:rsid w:val="00985FAF"/>
    <w:rsid w:val="0098742E"/>
    <w:rsid w:val="0099141C"/>
    <w:rsid w:val="00995B07"/>
    <w:rsid w:val="00997897"/>
    <w:rsid w:val="009A09F9"/>
    <w:rsid w:val="009A2619"/>
    <w:rsid w:val="009A2763"/>
    <w:rsid w:val="009A2C72"/>
    <w:rsid w:val="009A3D58"/>
    <w:rsid w:val="009A49EF"/>
    <w:rsid w:val="009A5814"/>
    <w:rsid w:val="009A7C04"/>
    <w:rsid w:val="009B10D6"/>
    <w:rsid w:val="009B44A3"/>
    <w:rsid w:val="009B56E3"/>
    <w:rsid w:val="009B62F9"/>
    <w:rsid w:val="009C1B55"/>
    <w:rsid w:val="009C65DA"/>
    <w:rsid w:val="009C69BF"/>
    <w:rsid w:val="009D65D0"/>
    <w:rsid w:val="009D7E91"/>
    <w:rsid w:val="009E2BDA"/>
    <w:rsid w:val="009E54F4"/>
    <w:rsid w:val="009F0015"/>
    <w:rsid w:val="009F2BFA"/>
    <w:rsid w:val="009F3B34"/>
    <w:rsid w:val="009F4D0A"/>
    <w:rsid w:val="009F6D81"/>
    <w:rsid w:val="009F7071"/>
    <w:rsid w:val="00A021CD"/>
    <w:rsid w:val="00A03A3D"/>
    <w:rsid w:val="00A0507C"/>
    <w:rsid w:val="00A0528B"/>
    <w:rsid w:val="00A0712C"/>
    <w:rsid w:val="00A10AF4"/>
    <w:rsid w:val="00A11D32"/>
    <w:rsid w:val="00A135A1"/>
    <w:rsid w:val="00A1375E"/>
    <w:rsid w:val="00A13AC3"/>
    <w:rsid w:val="00A14AC9"/>
    <w:rsid w:val="00A167EF"/>
    <w:rsid w:val="00A2000E"/>
    <w:rsid w:val="00A23454"/>
    <w:rsid w:val="00A235BB"/>
    <w:rsid w:val="00A254F8"/>
    <w:rsid w:val="00A30DBB"/>
    <w:rsid w:val="00A32143"/>
    <w:rsid w:val="00A346F1"/>
    <w:rsid w:val="00A37A85"/>
    <w:rsid w:val="00A4195A"/>
    <w:rsid w:val="00A420AF"/>
    <w:rsid w:val="00A4525B"/>
    <w:rsid w:val="00A46B48"/>
    <w:rsid w:val="00A50EAF"/>
    <w:rsid w:val="00A541F8"/>
    <w:rsid w:val="00A57F77"/>
    <w:rsid w:val="00A602F9"/>
    <w:rsid w:val="00A62912"/>
    <w:rsid w:val="00A650EE"/>
    <w:rsid w:val="00A65A95"/>
    <w:rsid w:val="00A662C8"/>
    <w:rsid w:val="00A67B39"/>
    <w:rsid w:val="00A71157"/>
    <w:rsid w:val="00A716C4"/>
    <w:rsid w:val="00A71C4F"/>
    <w:rsid w:val="00A71DDB"/>
    <w:rsid w:val="00A73C5A"/>
    <w:rsid w:val="00A75F69"/>
    <w:rsid w:val="00A76332"/>
    <w:rsid w:val="00A7748B"/>
    <w:rsid w:val="00A804AD"/>
    <w:rsid w:val="00A8125B"/>
    <w:rsid w:val="00A849D4"/>
    <w:rsid w:val="00A867C2"/>
    <w:rsid w:val="00A91C41"/>
    <w:rsid w:val="00A92647"/>
    <w:rsid w:val="00A932DA"/>
    <w:rsid w:val="00A966E6"/>
    <w:rsid w:val="00AA112D"/>
    <w:rsid w:val="00AA16E1"/>
    <w:rsid w:val="00AA73E4"/>
    <w:rsid w:val="00AB13E7"/>
    <w:rsid w:val="00AB2464"/>
    <w:rsid w:val="00AB263E"/>
    <w:rsid w:val="00AB2BE3"/>
    <w:rsid w:val="00AB504A"/>
    <w:rsid w:val="00AB61C0"/>
    <w:rsid w:val="00AB7834"/>
    <w:rsid w:val="00AB7A5E"/>
    <w:rsid w:val="00AC0494"/>
    <w:rsid w:val="00AC2150"/>
    <w:rsid w:val="00AC368A"/>
    <w:rsid w:val="00AC4D5F"/>
    <w:rsid w:val="00AC616E"/>
    <w:rsid w:val="00AD15F1"/>
    <w:rsid w:val="00AD5E9A"/>
    <w:rsid w:val="00AE040E"/>
    <w:rsid w:val="00AE08DB"/>
    <w:rsid w:val="00AE2729"/>
    <w:rsid w:val="00AE5AE2"/>
    <w:rsid w:val="00AE5DBA"/>
    <w:rsid w:val="00AE7343"/>
    <w:rsid w:val="00AF3A52"/>
    <w:rsid w:val="00AF5C67"/>
    <w:rsid w:val="00AF6D13"/>
    <w:rsid w:val="00B00774"/>
    <w:rsid w:val="00B01916"/>
    <w:rsid w:val="00B02291"/>
    <w:rsid w:val="00B05B40"/>
    <w:rsid w:val="00B12C95"/>
    <w:rsid w:val="00B1458E"/>
    <w:rsid w:val="00B14C51"/>
    <w:rsid w:val="00B20740"/>
    <w:rsid w:val="00B24742"/>
    <w:rsid w:val="00B30821"/>
    <w:rsid w:val="00B31A4A"/>
    <w:rsid w:val="00B37080"/>
    <w:rsid w:val="00B37C3C"/>
    <w:rsid w:val="00B43DE5"/>
    <w:rsid w:val="00B44EC2"/>
    <w:rsid w:val="00B44F11"/>
    <w:rsid w:val="00B456BD"/>
    <w:rsid w:val="00B52496"/>
    <w:rsid w:val="00B62979"/>
    <w:rsid w:val="00B6377B"/>
    <w:rsid w:val="00B6753D"/>
    <w:rsid w:val="00B70056"/>
    <w:rsid w:val="00B823A7"/>
    <w:rsid w:val="00B825A8"/>
    <w:rsid w:val="00B835A6"/>
    <w:rsid w:val="00B87D11"/>
    <w:rsid w:val="00B90FA5"/>
    <w:rsid w:val="00B919F1"/>
    <w:rsid w:val="00B94F95"/>
    <w:rsid w:val="00BA0ADA"/>
    <w:rsid w:val="00BA1764"/>
    <w:rsid w:val="00BA4F70"/>
    <w:rsid w:val="00BA54F0"/>
    <w:rsid w:val="00BA6E69"/>
    <w:rsid w:val="00BB175D"/>
    <w:rsid w:val="00BB3651"/>
    <w:rsid w:val="00BB468D"/>
    <w:rsid w:val="00BB5610"/>
    <w:rsid w:val="00BB645D"/>
    <w:rsid w:val="00BC0E8D"/>
    <w:rsid w:val="00BC1FA2"/>
    <w:rsid w:val="00BC4C3A"/>
    <w:rsid w:val="00BC511F"/>
    <w:rsid w:val="00BC568E"/>
    <w:rsid w:val="00BC5FDD"/>
    <w:rsid w:val="00BC7163"/>
    <w:rsid w:val="00BD16F0"/>
    <w:rsid w:val="00BD1971"/>
    <w:rsid w:val="00BD255A"/>
    <w:rsid w:val="00BE6551"/>
    <w:rsid w:val="00BF093B"/>
    <w:rsid w:val="00BF09DA"/>
    <w:rsid w:val="00BF5381"/>
    <w:rsid w:val="00C00F3A"/>
    <w:rsid w:val="00C01264"/>
    <w:rsid w:val="00C049F0"/>
    <w:rsid w:val="00C0531E"/>
    <w:rsid w:val="00C0533E"/>
    <w:rsid w:val="00C05E4F"/>
    <w:rsid w:val="00C06B2A"/>
    <w:rsid w:val="00C130B4"/>
    <w:rsid w:val="00C159F3"/>
    <w:rsid w:val="00C21123"/>
    <w:rsid w:val="00C211BE"/>
    <w:rsid w:val="00C21514"/>
    <w:rsid w:val="00C21895"/>
    <w:rsid w:val="00C25D05"/>
    <w:rsid w:val="00C26849"/>
    <w:rsid w:val="00C33528"/>
    <w:rsid w:val="00C404FC"/>
    <w:rsid w:val="00C4244F"/>
    <w:rsid w:val="00C4260F"/>
    <w:rsid w:val="00C43921"/>
    <w:rsid w:val="00C4439E"/>
    <w:rsid w:val="00C45104"/>
    <w:rsid w:val="00C54337"/>
    <w:rsid w:val="00C57216"/>
    <w:rsid w:val="00C573E8"/>
    <w:rsid w:val="00C632ED"/>
    <w:rsid w:val="00C66150"/>
    <w:rsid w:val="00C66850"/>
    <w:rsid w:val="00C66CC6"/>
    <w:rsid w:val="00C70EF5"/>
    <w:rsid w:val="00C74BC6"/>
    <w:rsid w:val="00C756C5"/>
    <w:rsid w:val="00C82CAE"/>
    <w:rsid w:val="00C87411"/>
    <w:rsid w:val="00C87D50"/>
    <w:rsid w:val="00C930A8"/>
    <w:rsid w:val="00C9670F"/>
    <w:rsid w:val="00CA3B74"/>
    <w:rsid w:val="00CA4B17"/>
    <w:rsid w:val="00CA5A08"/>
    <w:rsid w:val="00CA6CB8"/>
    <w:rsid w:val="00CA6CDB"/>
    <w:rsid w:val="00CA6E4C"/>
    <w:rsid w:val="00CA7C9E"/>
    <w:rsid w:val="00CB0CCD"/>
    <w:rsid w:val="00CB5743"/>
    <w:rsid w:val="00CB7996"/>
    <w:rsid w:val="00CB7F2B"/>
    <w:rsid w:val="00CC3524"/>
    <w:rsid w:val="00CC7608"/>
    <w:rsid w:val="00CD040E"/>
    <w:rsid w:val="00CD27BE"/>
    <w:rsid w:val="00CD37A5"/>
    <w:rsid w:val="00CD40AC"/>
    <w:rsid w:val="00CD43CE"/>
    <w:rsid w:val="00CD6F0F"/>
    <w:rsid w:val="00CE0762"/>
    <w:rsid w:val="00CE0BB7"/>
    <w:rsid w:val="00CE3B00"/>
    <w:rsid w:val="00CE3E9A"/>
    <w:rsid w:val="00CE40C5"/>
    <w:rsid w:val="00CE4CF5"/>
    <w:rsid w:val="00CE5187"/>
    <w:rsid w:val="00CF00B0"/>
    <w:rsid w:val="00CF2D48"/>
    <w:rsid w:val="00CF574E"/>
    <w:rsid w:val="00CF5DFB"/>
    <w:rsid w:val="00CF6E39"/>
    <w:rsid w:val="00CF72DA"/>
    <w:rsid w:val="00D06212"/>
    <w:rsid w:val="00D10621"/>
    <w:rsid w:val="00D118F1"/>
    <w:rsid w:val="00D12FDC"/>
    <w:rsid w:val="00D159B2"/>
    <w:rsid w:val="00D15B4E"/>
    <w:rsid w:val="00D17378"/>
    <w:rsid w:val="00D177E7"/>
    <w:rsid w:val="00D20727"/>
    <w:rsid w:val="00D2079F"/>
    <w:rsid w:val="00D22C43"/>
    <w:rsid w:val="00D25073"/>
    <w:rsid w:val="00D300E5"/>
    <w:rsid w:val="00D30D57"/>
    <w:rsid w:val="00D3328A"/>
    <w:rsid w:val="00D335B6"/>
    <w:rsid w:val="00D3689D"/>
    <w:rsid w:val="00D41FF3"/>
    <w:rsid w:val="00D425A9"/>
    <w:rsid w:val="00D42667"/>
    <w:rsid w:val="00D431A5"/>
    <w:rsid w:val="00D43C58"/>
    <w:rsid w:val="00D447EF"/>
    <w:rsid w:val="00D464F4"/>
    <w:rsid w:val="00D469BD"/>
    <w:rsid w:val="00D505E2"/>
    <w:rsid w:val="00D536DD"/>
    <w:rsid w:val="00D54A6C"/>
    <w:rsid w:val="00D57882"/>
    <w:rsid w:val="00D62CCB"/>
    <w:rsid w:val="00D642F1"/>
    <w:rsid w:val="00D660BD"/>
    <w:rsid w:val="00D66D8B"/>
    <w:rsid w:val="00D72216"/>
    <w:rsid w:val="00D7302C"/>
    <w:rsid w:val="00D7463D"/>
    <w:rsid w:val="00D804E0"/>
    <w:rsid w:val="00D80F5A"/>
    <w:rsid w:val="00D81CFE"/>
    <w:rsid w:val="00D84E4A"/>
    <w:rsid w:val="00D95C0D"/>
    <w:rsid w:val="00DA08C9"/>
    <w:rsid w:val="00DA2936"/>
    <w:rsid w:val="00DA4540"/>
    <w:rsid w:val="00DA5252"/>
    <w:rsid w:val="00DA587E"/>
    <w:rsid w:val="00DA6A13"/>
    <w:rsid w:val="00DB1228"/>
    <w:rsid w:val="00DB178E"/>
    <w:rsid w:val="00DB3052"/>
    <w:rsid w:val="00DB33FB"/>
    <w:rsid w:val="00DB36A6"/>
    <w:rsid w:val="00DB77AA"/>
    <w:rsid w:val="00DC07E7"/>
    <w:rsid w:val="00DC1ADF"/>
    <w:rsid w:val="00DC2D17"/>
    <w:rsid w:val="00DC693D"/>
    <w:rsid w:val="00DD0F96"/>
    <w:rsid w:val="00DD1682"/>
    <w:rsid w:val="00DD2B56"/>
    <w:rsid w:val="00DD442E"/>
    <w:rsid w:val="00DE00B3"/>
    <w:rsid w:val="00DE0D0D"/>
    <w:rsid w:val="00DE1D44"/>
    <w:rsid w:val="00DE23BF"/>
    <w:rsid w:val="00DE28F3"/>
    <w:rsid w:val="00DE3103"/>
    <w:rsid w:val="00DE3981"/>
    <w:rsid w:val="00DE40DD"/>
    <w:rsid w:val="00DE7755"/>
    <w:rsid w:val="00DF0058"/>
    <w:rsid w:val="00DF059A"/>
    <w:rsid w:val="00DF060A"/>
    <w:rsid w:val="00DF14E0"/>
    <w:rsid w:val="00DF4632"/>
    <w:rsid w:val="00DF4B13"/>
    <w:rsid w:val="00DF671B"/>
    <w:rsid w:val="00DF6B61"/>
    <w:rsid w:val="00DF6D19"/>
    <w:rsid w:val="00DF70F5"/>
    <w:rsid w:val="00E10EB6"/>
    <w:rsid w:val="00E12996"/>
    <w:rsid w:val="00E14195"/>
    <w:rsid w:val="00E14612"/>
    <w:rsid w:val="00E2252C"/>
    <w:rsid w:val="00E26736"/>
    <w:rsid w:val="00E270C0"/>
    <w:rsid w:val="00E27CD4"/>
    <w:rsid w:val="00E3657F"/>
    <w:rsid w:val="00E36D82"/>
    <w:rsid w:val="00E36EE8"/>
    <w:rsid w:val="00E40450"/>
    <w:rsid w:val="00E460B9"/>
    <w:rsid w:val="00E476A7"/>
    <w:rsid w:val="00E51232"/>
    <w:rsid w:val="00E51ED9"/>
    <w:rsid w:val="00E55836"/>
    <w:rsid w:val="00E55E9E"/>
    <w:rsid w:val="00E56974"/>
    <w:rsid w:val="00E6185C"/>
    <w:rsid w:val="00E625D2"/>
    <w:rsid w:val="00E67121"/>
    <w:rsid w:val="00E7198D"/>
    <w:rsid w:val="00E735AF"/>
    <w:rsid w:val="00E74CA6"/>
    <w:rsid w:val="00E75E3D"/>
    <w:rsid w:val="00E86A3F"/>
    <w:rsid w:val="00E90325"/>
    <w:rsid w:val="00E91F12"/>
    <w:rsid w:val="00E95B33"/>
    <w:rsid w:val="00E960DD"/>
    <w:rsid w:val="00E969B0"/>
    <w:rsid w:val="00E9731C"/>
    <w:rsid w:val="00EA1C8B"/>
    <w:rsid w:val="00EA3576"/>
    <w:rsid w:val="00EA4E4C"/>
    <w:rsid w:val="00EA5DA5"/>
    <w:rsid w:val="00EB1983"/>
    <w:rsid w:val="00EB341A"/>
    <w:rsid w:val="00EB3F8E"/>
    <w:rsid w:val="00EB51BE"/>
    <w:rsid w:val="00EB6C80"/>
    <w:rsid w:val="00EC0184"/>
    <w:rsid w:val="00EC075E"/>
    <w:rsid w:val="00EC16CD"/>
    <w:rsid w:val="00EC455F"/>
    <w:rsid w:val="00EC5071"/>
    <w:rsid w:val="00EC69D9"/>
    <w:rsid w:val="00ED06D0"/>
    <w:rsid w:val="00ED7491"/>
    <w:rsid w:val="00EE29D1"/>
    <w:rsid w:val="00EE3274"/>
    <w:rsid w:val="00EE7E3E"/>
    <w:rsid w:val="00EF3CEA"/>
    <w:rsid w:val="00EF63AB"/>
    <w:rsid w:val="00F0032D"/>
    <w:rsid w:val="00F004BE"/>
    <w:rsid w:val="00F017AF"/>
    <w:rsid w:val="00F03CFF"/>
    <w:rsid w:val="00F041C4"/>
    <w:rsid w:val="00F047B3"/>
    <w:rsid w:val="00F1598C"/>
    <w:rsid w:val="00F20BC6"/>
    <w:rsid w:val="00F21E5A"/>
    <w:rsid w:val="00F22B46"/>
    <w:rsid w:val="00F255FC"/>
    <w:rsid w:val="00F259B0"/>
    <w:rsid w:val="00F26A20"/>
    <w:rsid w:val="00F26D19"/>
    <w:rsid w:val="00F276C9"/>
    <w:rsid w:val="00F32A40"/>
    <w:rsid w:val="00F34BD6"/>
    <w:rsid w:val="00F36C43"/>
    <w:rsid w:val="00F40690"/>
    <w:rsid w:val="00F43B8F"/>
    <w:rsid w:val="00F43E1A"/>
    <w:rsid w:val="00F51785"/>
    <w:rsid w:val="00F51E42"/>
    <w:rsid w:val="00F530D7"/>
    <w:rsid w:val="00F541E6"/>
    <w:rsid w:val="00F5430B"/>
    <w:rsid w:val="00F55C33"/>
    <w:rsid w:val="00F56D1E"/>
    <w:rsid w:val="00F640BF"/>
    <w:rsid w:val="00F64778"/>
    <w:rsid w:val="00F70754"/>
    <w:rsid w:val="00F80485"/>
    <w:rsid w:val="00F85DEE"/>
    <w:rsid w:val="00F879A1"/>
    <w:rsid w:val="00F92FC4"/>
    <w:rsid w:val="00F93B4F"/>
    <w:rsid w:val="00F94778"/>
    <w:rsid w:val="00F96EE3"/>
    <w:rsid w:val="00F9793C"/>
    <w:rsid w:val="00F97E10"/>
    <w:rsid w:val="00FA0C14"/>
    <w:rsid w:val="00FA4098"/>
    <w:rsid w:val="00FB2C57"/>
    <w:rsid w:val="00FB3BA6"/>
    <w:rsid w:val="00FB43B7"/>
    <w:rsid w:val="00FB4715"/>
    <w:rsid w:val="00FB4B02"/>
    <w:rsid w:val="00FB619E"/>
    <w:rsid w:val="00FC0322"/>
    <w:rsid w:val="00FC2D40"/>
    <w:rsid w:val="00FC3600"/>
    <w:rsid w:val="00FC538D"/>
    <w:rsid w:val="00FC565B"/>
    <w:rsid w:val="00FC5CB9"/>
    <w:rsid w:val="00FC78E6"/>
    <w:rsid w:val="00FD3DFC"/>
    <w:rsid w:val="00FD4BEC"/>
    <w:rsid w:val="00FD6E73"/>
    <w:rsid w:val="00FE006E"/>
    <w:rsid w:val="00FE0CFD"/>
    <w:rsid w:val="00FE129B"/>
    <w:rsid w:val="00FE1804"/>
    <w:rsid w:val="00FE54D4"/>
    <w:rsid w:val="00FF04F9"/>
    <w:rsid w:val="00FF0DF1"/>
    <w:rsid w:val="00FF1E44"/>
    <w:rsid w:val="00FF2AC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B2A99DB"/>
  <w15:docId w15:val="{1D250704-7D1D-483C-AAAE-555F195D9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B175D"/>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nfase">
    <w:name w:val="Emphasis"/>
    <w:basedOn w:val="Fontepargpadro"/>
    <w:uiPriority w:val="20"/>
    <w:qFormat/>
    <w:rsid w:val="0025521B"/>
    <w:rPr>
      <w:i/>
      <w:iCs/>
    </w:rPr>
  </w:style>
  <w:style w:type="character" w:customStyle="1" w:styleId="TF-COURIER10">
    <w:name w:val="TF-COURIER10"/>
    <w:qFormat/>
    <w:rsid w:val="00722558"/>
    <w:rPr>
      <w:rFonts w:ascii="Courier New" w:hAnsi="Courier New"/>
      <w:sz w:val="20"/>
    </w:rPr>
  </w:style>
  <w:style w:type="character" w:customStyle="1" w:styleId="Ttulo2Char">
    <w:name w:val="Título 2 Char"/>
    <w:aliases w:val="TF-TÍTULO 2 Char"/>
    <w:basedOn w:val="Fontepargpadro"/>
    <w:link w:val="Ttulo2"/>
    <w:rsid w:val="005E68A9"/>
    <w:rPr>
      <w:caps/>
      <w:color w:val="000000"/>
    </w:rPr>
  </w:style>
  <w:style w:type="character" w:customStyle="1" w:styleId="Ttulo1Char">
    <w:name w:val="Título 1 Char"/>
    <w:aliases w:val="TF-TÍTULO 1 Char"/>
    <w:basedOn w:val="Fontepargpadro"/>
    <w:link w:val="Ttulo1"/>
    <w:rsid w:val="00A37A85"/>
    <w:rPr>
      <w:b/>
      <w:caps/>
      <w:kern w:val="28"/>
    </w:rPr>
  </w:style>
  <w:style w:type="character" w:customStyle="1" w:styleId="katex-mathml">
    <w:name w:val="katex-mathml"/>
    <w:basedOn w:val="Fontepargpadro"/>
    <w:rsid w:val="00F26D19"/>
  </w:style>
  <w:style w:type="character" w:customStyle="1" w:styleId="mord">
    <w:name w:val="mord"/>
    <w:basedOn w:val="Fontepargpadro"/>
    <w:rsid w:val="00F26D19"/>
  </w:style>
  <w:style w:type="character" w:customStyle="1" w:styleId="mbin">
    <w:name w:val="mbin"/>
    <w:basedOn w:val="Fontepargpadro"/>
    <w:rsid w:val="00F26D19"/>
  </w:style>
  <w:style w:type="character" w:customStyle="1" w:styleId="vlist-s">
    <w:name w:val="vlist-s"/>
    <w:basedOn w:val="Fontepargpadro"/>
    <w:rsid w:val="00F26D19"/>
  </w:style>
  <w:style w:type="character" w:styleId="MenoPendente">
    <w:name w:val="Unresolved Mention"/>
    <w:basedOn w:val="Fontepargpadro"/>
    <w:uiPriority w:val="99"/>
    <w:semiHidden/>
    <w:unhideWhenUsed/>
    <w:rsid w:val="000A50BF"/>
    <w:rPr>
      <w:color w:val="605E5C"/>
      <w:shd w:val="clear" w:color="auto" w:fill="E1DFDD"/>
    </w:rPr>
  </w:style>
  <w:style w:type="paragraph" w:customStyle="1" w:styleId="TF-TEXTOQUADRO">
    <w:name w:val="TF-TEXTO QUADRO"/>
    <w:rsid w:val="006C4456"/>
    <w:pPr>
      <w:keepNext/>
      <w:keepLines/>
    </w:pPr>
  </w:style>
  <w:style w:type="character" w:customStyle="1" w:styleId="cf01">
    <w:name w:val="cf01"/>
    <w:basedOn w:val="Fontepargpadro"/>
    <w:rsid w:val="007D1460"/>
    <w:rPr>
      <w:rFonts w:ascii="Segoe UI" w:hAnsi="Segoe UI" w:cs="Segoe UI" w:hint="default"/>
      <w:sz w:val="18"/>
      <w:szCs w:val="18"/>
    </w:rPr>
  </w:style>
  <w:style w:type="paragraph" w:styleId="Reviso">
    <w:name w:val="Revision"/>
    <w:hidden/>
    <w:uiPriority w:val="99"/>
    <w:semiHidden/>
    <w:rsid w:val="002966C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3180">
      <w:bodyDiv w:val="1"/>
      <w:marLeft w:val="0"/>
      <w:marRight w:val="0"/>
      <w:marTop w:val="0"/>
      <w:marBottom w:val="0"/>
      <w:divBdr>
        <w:top w:val="none" w:sz="0" w:space="0" w:color="auto"/>
        <w:left w:val="none" w:sz="0" w:space="0" w:color="auto"/>
        <w:bottom w:val="none" w:sz="0" w:space="0" w:color="auto"/>
        <w:right w:val="none" w:sz="0" w:space="0" w:color="auto"/>
      </w:divBdr>
    </w:div>
    <w:div w:id="1190604739">
      <w:bodyDiv w:val="1"/>
      <w:marLeft w:val="0"/>
      <w:marRight w:val="0"/>
      <w:marTop w:val="0"/>
      <w:marBottom w:val="0"/>
      <w:divBdr>
        <w:top w:val="none" w:sz="0" w:space="0" w:color="auto"/>
        <w:left w:val="none" w:sz="0" w:space="0" w:color="auto"/>
        <w:bottom w:val="none" w:sz="0" w:space="0" w:color="auto"/>
        <w:right w:val="none" w:sz="0" w:space="0" w:color="auto"/>
      </w:divBdr>
    </w:div>
    <w:div w:id="1312246336">
      <w:bodyDiv w:val="1"/>
      <w:marLeft w:val="0"/>
      <w:marRight w:val="0"/>
      <w:marTop w:val="0"/>
      <w:marBottom w:val="0"/>
      <w:divBdr>
        <w:top w:val="none" w:sz="0" w:space="0" w:color="auto"/>
        <w:left w:val="none" w:sz="0" w:space="0" w:color="auto"/>
        <w:bottom w:val="none" w:sz="0" w:space="0" w:color="auto"/>
        <w:right w:val="none" w:sz="0" w:space="0" w:color="auto"/>
      </w:divBdr>
      <w:divsChild>
        <w:div w:id="1157767149">
          <w:marLeft w:val="0"/>
          <w:marRight w:val="0"/>
          <w:marTop w:val="0"/>
          <w:marBottom w:val="0"/>
          <w:divBdr>
            <w:top w:val="none" w:sz="0" w:space="0" w:color="auto"/>
            <w:left w:val="none" w:sz="0" w:space="0" w:color="auto"/>
            <w:bottom w:val="none" w:sz="0" w:space="0" w:color="auto"/>
            <w:right w:val="none" w:sz="0" w:space="0" w:color="auto"/>
          </w:divBdr>
          <w:divsChild>
            <w:div w:id="8961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69266">
      <w:bodyDiv w:val="1"/>
      <w:marLeft w:val="0"/>
      <w:marRight w:val="0"/>
      <w:marTop w:val="0"/>
      <w:marBottom w:val="0"/>
      <w:divBdr>
        <w:top w:val="none" w:sz="0" w:space="0" w:color="auto"/>
        <w:left w:val="none" w:sz="0" w:space="0" w:color="auto"/>
        <w:bottom w:val="none" w:sz="0" w:space="0" w:color="auto"/>
        <w:right w:val="none" w:sz="0" w:space="0" w:color="auto"/>
      </w:divBdr>
    </w:div>
    <w:div w:id="1849637574">
      <w:bodyDiv w:val="1"/>
      <w:marLeft w:val="0"/>
      <w:marRight w:val="0"/>
      <w:marTop w:val="0"/>
      <w:marBottom w:val="0"/>
      <w:divBdr>
        <w:top w:val="none" w:sz="0" w:space="0" w:color="auto"/>
        <w:left w:val="none" w:sz="0" w:space="0" w:color="auto"/>
        <w:bottom w:val="none" w:sz="0" w:space="0" w:color="auto"/>
        <w:right w:val="none" w:sz="0" w:space="0" w:color="auto"/>
      </w:divBdr>
      <w:divsChild>
        <w:div w:id="1658920311">
          <w:marLeft w:val="0"/>
          <w:marRight w:val="0"/>
          <w:marTop w:val="0"/>
          <w:marBottom w:val="0"/>
          <w:divBdr>
            <w:top w:val="none" w:sz="0" w:space="0" w:color="auto"/>
            <w:left w:val="none" w:sz="0" w:space="0" w:color="auto"/>
            <w:bottom w:val="none" w:sz="0" w:space="0" w:color="auto"/>
            <w:right w:val="none" w:sz="0" w:space="0" w:color="auto"/>
          </w:divBdr>
          <w:divsChild>
            <w:div w:id="13986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yperlink" Target="https://ieeexplore.ieee.org/document/7999155" TargetMode="Externa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s://mergeedu.com/"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20" Type="http://schemas.openxmlformats.org/officeDocument/2006/relationships/image" Target="media/image10.jpeg"/><Relationship Id="rId41"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74954</TotalTime>
  <Pages>20</Pages>
  <Words>8637</Words>
  <Characters>46646</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55173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Dalton Solano dos Reis</cp:lastModifiedBy>
  <cp:revision>194</cp:revision>
  <cp:lastPrinted>2013-08-27T11:47:00Z</cp:lastPrinted>
  <dcterms:created xsi:type="dcterms:W3CDTF">2023-12-04T18:51:00Z</dcterms:created>
  <dcterms:modified xsi:type="dcterms:W3CDTF">2024-06-26T11:45:00Z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